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AE537F" w:rsidRDefault="004655A1" w:rsidP="004655A1">
      <w:pPr>
        <w:spacing w:line="276" w:lineRule="auto"/>
        <w:jc w:val="center"/>
        <w:rPr>
          <w:rFonts w:ascii="Arial" w:hAnsi="Arial" w:cs="Arial"/>
          <w:b/>
          <w:sz w:val="34"/>
          <w:szCs w:val="26"/>
        </w:rPr>
      </w:pPr>
      <w:bookmarkStart w:id="0" w:name="_Toc51060025"/>
      <w:bookmarkStart w:id="1" w:name="_Toc51061469"/>
      <w:r w:rsidRPr="00AE537F">
        <w:rPr>
          <w:rFonts w:ascii="Arial" w:hAnsi="Arial" w:cs="Arial"/>
          <w:b/>
          <w:sz w:val="30"/>
        </w:rPr>
        <w:t>BỘ GIÁO DỤC VÀ ĐÀO TẠO</w:t>
      </w:r>
    </w:p>
    <w:p w14:paraId="2F7ADBB2" w14:textId="3653C764" w:rsidR="004655A1" w:rsidRPr="00AE537F" w:rsidRDefault="004655A1" w:rsidP="004655A1">
      <w:pPr>
        <w:spacing w:before="60" w:after="60" w:line="276" w:lineRule="auto"/>
        <w:jc w:val="center"/>
        <w:rPr>
          <w:rFonts w:ascii="Arial" w:hAnsi="Arial" w:cs="Arial"/>
          <w:b/>
          <w:szCs w:val="26"/>
        </w:rPr>
      </w:pPr>
      <w:r w:rsidRPr="00AE537F">
        <w:rPr>
          <w:rFonts w:ascii="Arial" w:hAnsi="Arial" w:cs="Arial"/>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E537F">
        <w:rPr>
          <w:rFonts w:ascii="Arial" w:hAnsi="Arial" w:cs="Arial"/>
          <w:b/>
          <w:sz w:val="32"/>
          <w:szCs w:val="32"/>
        </w:rPr>
        <w:t>TRƯỜNG ĐẠI HỌC MỞ THÀNH PHỐ HỒ CHÍ MINH</w:t>
      </w:r>
    </w:p>
    <w:p w14:paraId="7291EF05" w14:textId="77777777" w:rsidR="00587CE5" w:rsidRDefault="004655A1" w:rsidP="004655A1">
      <w:pPr>
        <w:tabs>
          <w:tab w:val="center" w:pos="4568"/>
          <w:tab w:val="left" w:pos="6120"/>
        </w:tabs>
        <w:spacing w:line="276" w:lineRule="auto"/>
        <w:rPr>
          <w:rFonts w:ascii="Arial" w:hAnsi="Arial" w:cs="Arial"/>
          <w:b/>
          <w:sz w:val="32"/>
          <w:szCs w:val="32"/>
        </w:rPr>
      </w:pPr>
      <w:r w:rsidRPr="00AE537F">
        <w:rPr>
          <w:rFonts w:ascii="Arial" w:hAnsi="Arial" w:cs="Arial"/>
          <w:b/>
          <w:sz w:val="32"/>
          <w:szCs w:val="32"/>
        </w:rPr>
        <w:tab/>
      </w:r>
      <w:r w:rsidRPr="00AE537F">
        <w:rPr>
          <w:rFonts w:ascii="Arial" w:hAnsi="Arial" w:cs="Arial"/>
          <w:b/>
          <w:sz w:val="32"/>
          <w:szCs w:val="32"/>
        </w:rPr>
        <w:tab/>
      </w:r>
    </w:p>
    <w:p w14:paraId="638B957E" w14:textId="77777777" w:rsidR="00587CE5" w:rsidRDefault="00587CE5" w:rsidP="00327113">
      <w:pPr>
        <w:jc w:val="center"/>
        <w:rPr>
          <w:rFonts w:ascii="Arial" w:hAnsi="Arial" w:cs="Arial"/>
          <w:b/>
          <w:sz w:val="28"/>
        </w:rPr>
      </w:pPr>
    </w:p>
    <w:p w14:paraId="582B82DC" w14:textId="77777777" w:rsidR="00BD4FD4" w:rsidRPr="00AE537F" w:rsidRDefault="00BD4FD4" w:rsidP="00327113">
      <w:pPr>
        <w:jc w:val="center"/>
        <w:rPr>
          <w:rFonts w:ascii="Arial" w:hAnsi="Arial" w:cs="Arial"/>
          <w:b/>
          <w:sz w:val="28"/>
        </w:rPr>
      </w:pPr>
    </w:p>
    <w:p w14:paraId="3C643578" w14:textId="77777777" w:rsidR="00587CE5" w:rsidRDefault="00587CE5" w:rsidP="00327113">
      <w:pPr>
        <w:jc w:val="center"/>
        <w:rPr>
          <w:rFonts w:ascii="Arial" w:hAnsi="Arial" w:cs="Arial"/>
          <w:b/>
          <w:sz w:val="28"/>
        </w:rPr>
      </w:pPr>
    </w:p>
    <w:p w14:paraId="7692D677" w14:textId="77777777" w:rsidR="00587CE5" w:rsidRDefault="00587CE5" w:rsidP="00327113">
      <w:pPr>
        <w:jc w:val="center"/>
        <w:rPr>
          <w:rFonts w:ascii="Arial" w:hAnsi="Arial" w:cs="Arial"/>
          <w:b/>
          <w:sz w:val="28"/>
        </w:rPr>
      </w:pPr>
    </w:p>
    <w:p w14:paraId="0E39AB5D" w14:textId="6B64014D" w:rsidR="00587CE5" w:rsidRDefault="007741BE" w:rsidP="00327113">
      <w:pPr>
        <w:jc w:val="center"/>
        <w:rPr>
          <w:rFonts w:ascii="Arial" w:hAnsi="Arial" w:cs="Arial"/>
          <w:b/>
          <w:sz w:val="28"/>
        </w:rPr>
      </w:pPr>
      <w:r w:rsidRPr="00AE537F">
        <w:rPr>
          <w:rFonts w:ascii="Arial" w:hAnsi="Arial" w:cs="Arial"/>
          <w:b/>
          <w:sz w:val="28"/>
        </w:rPr>
        <w:t>HOÀNG THANH SƠN</w:t>
      </w:r>
    </w:p>
    <w:p w14:paraId="556FBFDD" w14:textId="77777777" w:rsidR="00587CE5" w:rsidRDefault="00587CE5" w:rsidP="00327113">
      <w:pPr>
        <w:rPr>
          <w:rFonts w:ascii="Arial" w:hAnsi="Arial" w:cs="Arial"/>
          <w:b/>
          <w:sz w:val="28"/>
        </w:rPr>
      </w:pPr>
    </w:p>
    <w:p w14:paraId="175FA230" w14:textId="77777777" w:rsidR="00587CE5" w:rsidRDefault="00587CE5" w:rsidP="00327113">
      <w:pPr>
        <w:rPr>
          <w:rFonts w:ascii="Arial" w:hAnsi="Arial" w:cs="Arial"/>
          <w:b/>
          <w:sz w:val="28"/>
        </w:rPr>
      </w:pPr>
    </w:p>
    <w:p w14:paraId="07B61D48" w14:textId="7A3A77DB" w:rsidR="00587CE5" w:rsidRDefault="00587CE5" w:rsidP="00327113">
      <w:pPr>
        <w:rPr>
          <w:rFonts w:ascii="Arial" w:hAnsi="Arial" w:cs="Arial"/>
          <w:b/>
          <w:sz w:val="28"/>
        </w:rPr>
      </w:pPr>
    </w:p>
    <w:p w14:paraId="30150AAA" w14:textId="77777777" w:rsidR="00587CE5" w:rsidRPr="00AE537F" w:rsidRDefault="00587CE5" w:rsidP="00327113">
      <w:pPr>
        <w:rPr>
          <w:rFonts w:ascii="Arial" w:hAnsi="Arial" w:cs="Arial"/>
          <w:b/>
          <w:sz w:val="28"/>
        </w:rPr>
      </w:pPr>
    </w:p>
    <w:p w14:paraId="632F4DFA" w14:textId="77777777" w:rsidR="00587CE5" w:rsidRDefault="007741BE" w:rsidP="007741BE">
      <w:pPr>
        <w:jc w:val="center"/>
        <w:rPr>
          <w:rFonts w:ascii="Arial" w:hAnsi="Arial" w:cs="Arial"/>
          <w:b/>
          <w:sz w:val="36"/>
          <w:szCs w:val="36"/>
        </w:rPr>
      </w:pPr>
      <w:r w:rsidRPr="00AE537F">
        <w:rPr>
          <w:rFonts w:ascii="Arial" w:hAnsi="Arial" w:cs="Arial"/>
          <w:b/>
          <w:color w:val="000000"/>
          <w:sz w:val="36"/>
          <w:szCs w:val="36"/>
        </w:rPr>
        <w:t>Xây dựng Website bán laptop online với Asp.net MVC</w:t>
      </w:r>
    </w:p>
    <w:p w14:paraId="28CF586C" w14:textId="708E0DAC" w:rsidR="00587CE5" w:rsidRDefault="00587CE5" w:rsidP="004655A1">
      <w:pPr>
        <w:jc w:val="center"/>
        <w:rPr>
          <w:rFonts w:ascii="Arial" w:hAnsi="Arial" w:cs="Arial"/>
          <w:sz w:val="28"/>
        </w:rPr>
      </w:pPr>
    </w:p>
    <w:p w14:paraId="14AF7A5F" w14:textId="3246EA35" w:rsidR="00587CE5" w:rsidRDefault="00587CE5" w:rsidP="004655A1">
      <w:pPr>
        <w:jc w:val="center"/>
        <w:rPr>
          <w:rFonts w:ascii="Arial" w:hAnsi="Arial" w:cs="Arial"/>
          <w:sz w:val="28"/>
        </w:rPr>
      </w:pPr>
    </w:p>
    <w:p w14:paraId="6593D3E9" w14:textId="77777777" w:rsidR="00587CE5" w:rsidRDefault="00587CE5" w:rsidP="004655A1">
      <w:pPr>
        <w:jc w:val="center"/>
        <w:rPr>
          <w:rFonts w:ascii="Arial" w:hAnsi="Arial" w:cs="Arial"/>
          <w:sz w:val="28"/>
        </w:rPr>
      </w:pPr>
    </w:p>
    <w:p w14:paraId="6D58A150" w14:textId="77777777" w:rsidR="00BD4FD4" w:rsidRPr="00AE537F" w:rsidRDefault="00BD4FD4" w:rsidP="004655A1">
      <w:pPr>
        <w:jc w:val="center"/>
        <w:rPr>
          <w:rFonts w:ascii="Arial" w:hAnsi="Arial" w:cs="Arial"/>
          <w:sz w:val="28"/>
        </w:rPr>
      </w:pPr>
    </w:p>
    <w:p w14:paraId="1CE37F63" w14:textId="5213E928" w:rsidR="005E5B50" w:rsidRPr="00AE537F" w:rsidRDefault="00FB5B20" w:rsidP="005E5B50">
      <w:pPr>
        <w:jc w:val="center"/>
        <w:rPr>
          <w:rFonts w:ascii="Arial" w:hAnsi="Arial" w:cs="Arial"/>
          <w:b/>
          <w:sz w:val="28"/>
        </w:rPr>
      </w:pPr>
      <w:r w:rsidRPr="00AE537F">
        <w:rPr>
          <w:rFonts w:ascii="Arial" w:hAnsi="Arial" w:cs="Arial"/>
          <w:b/>
          <w:sz w:val="28"/>
        </w:rPr>
        <w:t xml:space="preserve">ĐỒ ÁN NGÀNH </w:t>
      </w:r>
    </w:p>
    <w:p w14:paraId="083DA408" w14:textId="77777777" w:rsidR="00587CE5" w:rsidRDefault="004655A1" w:rsidP="004655A1">
      <w:pPr>
        <w:jc w:val="center"/>
        <w:rPr>
          <w:rFonts w:ascii="Arial" w:hAnsi="Arial" w:cs="Arial"/>
          <w:b/>
          <w:sz w:val="28"/>
        </w:rPr>
      </w:pPr>
      <w:r w:rsidRPr="00AE537F">
        <w:rPr>
          <w:rFonts w:ascii="Arial" w:hAnsi="Arial" w:cs="Arial"/>
          <w:b/>
          <w:sz w:val="28"/>
        </w:rPr>
        <w:t xml:space="preserve">NGÀNH </w:t>
      </w:r>
      <w:r w:rsidR="007741BE" w:rsidRPr="00AE537F">
        <w:rPr>
          <w:rFonts w:ascii="Arial" w:hAnsi="Arial" w:cs="Arial"/>
          <w:b/>
          <w:sz w:val="28"/>
        </w:rPr>
        <w:t>CÔNG NGHỆ THÔNG TIN</w:t>
      </w:r>
    </w:p>
    <w:p w14:paraId="3FCA6BD9" w14:textId="2AF63DCB" w:rsidR="00587CE5" w:rsidRDefault="00587CE5" w:rsidP="004655A1">
      <w:pPr>
        <w:jc w:val="center"/>
        <w:rPr>
          <w:rFonts w:ascii="Arial" w:hAnsi="Arial" w:cs="Arial"/>
          <w:b/>
          <w:szCs w:val="26"/>
        </w:rPr>
      </w:pPr>
    </w:p>
    <w:p w14:paraId="43AD5FD3" w14:textId="7335779E" w:rsidR="00587CE5" w:rsidRDefault="00587CE5" w:rsidP="004655A1">
      <w:pPr>
        <w:jc w:val="center"/>
        <w:rPr>
          <w:rFonts w:ascii="Arial" w:hAnsi="Arial" w:cs="Arial"/>
          <w:b/>
          <w:szCs w:val="26"/>
        </w:rPr>
      </w:pPr>
    </w:p>
    <w:p w14:paraId="653AF0C4" w14:textId="77777777" w:rsidR="00587CE5" w:rsidRDefault="00587CE5" w:rsidP="004655A1">
      <w:pPr>
        <w:jc w:val="center"/>
        <w:rPr>
          <w:rFonts w:ascii="Arial" w:hAnsi="Arial" w:cs="Arial"/>
          <w:b/>
          <w:szCs w:val="26"/>
        </w:rPr>
      </w:pPr>
    </w:p>
    <w:p w14:paraId="667CE053" w14:textId="77777777" w:rsidR="00BD4FD4" w:rsidRPr="00AE537F" w:rsidRDefault="00BD4FD4" w:rsidP="004655A1">
      <w:pPr>
        <w:jc w:val="center"/>
        <w:rPr>
          <w:rFonts w:ascii="Arial" w:hAnsi="Arial" w:cs="Arial"/>
          <w:b/>
          <w:szCs w:val="26"/>
        </w:rPr>
      </w:pPr>
    </w:p>
    <w:p w14:paraId="3DE37C1A" w14:textId="77777777" w:rsidR="004655A1" w:rsidRPr="00AE537F" w:rsidRDefault="004655A1" w:rsidP="004655A1">
      <w:pPr>
        <w:jc w:val="center"/>
        <w:rPr>
          <w:rFonts w:ascii="Arial" w:hAnsi="Arial" w:cs="Arial"/>
          <w:b/>
          <w:sz w:val="34"/>
          <w:szCs w:val="26"/>
        </w:rPr>
      </w:pPr>
      <w:r w:rsidRPr="00AE537F">
        <w:rPr>
          <w:rFonts w:ascii="Arial" w:hAnsi="Arial" w:cs="Arial"/>
          <w:b/>
          <w:szCs w:val="26"/>
        </w:rPr>
        <w:t xml:space="preserve">TP. HỒ CHÍ MINH, </w:t>
      </w:r>
      <w:r w:rsidR="007741BE" w:rsidRPr="00AE537F">
        <w:rPr>
          <w:rFonts w:ascii="Arial" w:hAnsi="Arial" w:cs="Arial"/>
          <w:b/>
          <w:szCs w:val="26"/>
        </w:rPr>
        <w:t xml:space="preserve"> 2022</w:t>
      </w:r>
      <w:r w:rsidRPr="00AE537F">
        <w:rPr>
          <w:rFonts w:ascii="Arial" w:hAnsi="Arial" w:cs="Arial"/>
          <w:b/>
          <w:szCs w:val="26"/>
        </w:rPr>
        <w:br w:type="page"/>
      </w:r>
      <w:r w:rsidRPr="00AE537F">
        <w:rPr>
          <w:rFonts w:ascii="Arial" w:hAnsi="Arial" w:cs="Arial"/>
          <w:b/>
          <w:sz w:val="30"/>
        </w:rPr>
        <w:lastRenderedPageBreak/>
        <w:t>BỘ GIÁO DỤC VÀ ĐÀO TẠO</w:t>
      </w:r>
    </w:p>
    <w:p w14:paraId="5B1CB4CE" w14:textId="7543B1F3" w:rsidR="004655A1" w:rsidRPr="00AE537F" w:rsidRDefault="004655A1" w:rsidP="004655A1">
      <w:pPr>
        <w:spacing w:before="60" w:after="60"/>
        <w:jc w:val="center"/>
        <w:rPr>
          <w:rFonts w:ascii="Arial" w:hAnsi="Arial" w:cs="Arial"/>
          <w:b/>
          <w:szCs w:val="26"/>
        </w:rPr>
      </w:pPr>
      <w:r w:rsidRPr="00AE537F">
        <w:rPr>
          <w:rFonts w:ascii="Arial" w:hAnsi="Arial" w:cs="Arial"/>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E537F">
        <w:rPr>
          <w:rFonts w:ascii="Arial" w:hAnsi="Arial" w:cs="Arial"/>
          <w:b/>
          <w:sz w:val="32"/>
          <w:szCs w:val="32"/>
        </w:rPr>
        <w:t>TRƯỜNG ĐẠI HỌC MỞ THÀNH PHỐ HỒ CHÍ MINH</w:t>
      </w:r>
    </w:p>
    <w:p w14:paraId="0FEABF09" w14:textId="77777777" w:rsidR="00587CE5" w:rsidRDefault="004655A1" w:rsidP="004655A1">
      <w:pPr>
        <w:tabs>
          <w:tab w:val="center" w:pos="4568"/>
          <w:tab w:val="left" w:pos="6120"/>
        </w:tabs>
        <w:rPr>
          <w:rFonts w:ascii="Arial" w:hAnsi="Arial" w:cs="Arial"/>
          <w:b/>
          <w:sz w:val="32"/>
          <w:szCs w:val="32"/>
        </w:rPr>
      </w:pPr>
      <w:r w:rsidRPr="00AE537F">
        <w:rPr>
          <w:rFonts w:ascii="Arial" w:hAnsi="Arial" w:cs="Arial"/>
          <w:b/>
          <w:sz w:val="32"/>
          <w:szCs w:val="32"/>
        </w:rPr>
        <w:tab/>
      </w:r>
    </w:p>
    <w:p w14:paraId="3BAF682E" w14:textId="77777777" w:rsidR="00587CE5" w:rsidRDefault="00587CE5" w:rsidP="004655A1">
      <w:pPr>
        <w:jc w:val="center"/>
        <w:rPr>
          <w:rFonts w:ascii="Arial" w:hAnsi="Arial" w:cs="Arial"/>
          <w:b/>
          <w:sz w:val="28"/>
          <w:szCs w:val="28"/>
        </w:rPr>
      </w:pPr>
    </w:p>
    <w:p w14:paraId="4FAFF5DF" w14:textId="77777777" w:rsidR="00587CE5" w:rsidRDefault="00587CE5" w:rsidP="004655A1">
      <w:pPr>
        <w:jc w:val="center"/>
        <w:rPr>
          <w:rFonts w:ascii="Arial" w:hAnsi="Arial" w:cs="Arial"/>
          <w:b/>
          <w:sz w:val="28"/>
          <w:szCs w:val="28"/>
        </w:rPr>
      </w:pPr>
    </w:p>
    <w:p w14:paraId="1BBDDDA6" w14:textId="77777777" w:rsidR="00587CE5" w:rsidRDefault="00587CE5" w:rsidP="004655A1">
      <w:pPr>
        <w:jc w:val="center"/>
        <w:rPr>
          <w:rFonts w:ascii="Arial" w:hAnsi="Arial" w:cs="Arial"/>
          <w:b/>
          <w:sz w:val="28"/>
          <w:szCs w:val="28"/>
        </w:rPr>
      </w:pPr>
    </w:p>
    <w:p w14:paraId="6368B01E" w14:textId="77777777" w:rsidR="00587CE5" w:rsidRDefault="00587CE5" w:rsidP="004655A1">
      <w:pPr>
        <w:jc w:val="center"/>
        <w:rPr>
          <w:rFonts w:ascii="Arial" w:hAnsi="Arial" w:cs="Arial"/>
          <w:b/>
          <w:sz w:val="28"/>
          <w:szCs w:val="28"/>
        </w:rPr>
      </w:pPr>
    </w:p>
    <w:p w14:paraId="50CC85E2" w14:textId="5DECE060" w:rsidR="00587CE5" w:rsidRDefault="007741BE" w:rsidP="004655A1">
      <w:pPr>
        <w:jc w:val="center"/>
        <w:rPr>
          <w:rFonts w:ascii="Arial" w:hAnsi="Arial" w:cs="Arial"/>
          <w:b/>
          <w:sz w:val="28"/>
          <w:szCs w:val="28"/>
        </w:rPr>
      </w:pPr>
      <w:r w:rsidRPr="00AE537F">
        <w:rPr>
          <w:rFonts w:ascii="Arial" w:hAnsi="Arial" w:cs="Arial"/>
          <w:b/>
          <w:sz w:val="28"/>
          <w:szCs w:val="28"/>
        </w:rPr>
        <w:t>HOÀNG THANH SƠN</w:t>
      </w:r>
    </w:p>
    <w:p w14:paraId="2F70D53E" w14:textId="77777777" w:rsidR="00587CE5" w:rsidRDefault="00587CE5" w:rsidP="007741BE">
      <w:pPr>
        <w:jc w:val="center"/>
        <w:rPr>
          <w:rFonts w:ascii="Arial" w:hAnsi="Arial" w:cs="Arial"/>
          <w:b/>
          <w:color w:val="000000"/>
          <w:sz w:val="36"/>
          <w:szCs w:val="36"/>
        </w:rPr>
      </w:pPr>
    </w:p>
    <w:p w14:paraId="2EE3C5AC" w14:textId="77777777" w:rsidR="00587CE5" w:rsidRDefault="00587CE5" w:rsidP="007741BE">
      <w:pPr>
        <w:jc w:val="center"/>
        <w:rPr>
          <w:rFonts w:ascii="Arial" w:hAnsi="Arial" w:cs="Arial"/>
          <w:b/>
          <w:color w:val="000000"/>
          <w:sz w:val="36"/>
          <w:szCs w:val="36"/>
        </w:rPr>
      </w:pPr>
    </w:p>
    <w:p w14:paraId="25706E1F" w14:textId="77777777" w:rsidR="00587CE5" w:rsidRDefault="00587CE5" w:rsidP="007741BE">
      <w:pPr>
        <w:jc w:val="center"/>
        <w:rPr>
          <w:rFonts w:ascii="Arial" w:hAnsi="Arial" w:cs="Arial"/>
          <w:b/>
          <w:color w:val="000000"/>
          <w:sz w:val="36"/>
          <w:szCs w:val="36"/>
        </w:rPr>
      </w:pPr>
    </w:p>
    <w:p w14:paraId="5C7846DE" w14:textId="73231F30" w:rsidR="00BD4FD4" w:rsidRPr="00AE537F" w:rsidRDefault="007741BE" w:rsidP="007741BE">
      <w:pPr>
        <w:jc w:val="center"/>
        <w:rPr>
          <w:rFonts w:ascii="Arial" w:hAnsi="Arial" w:cs="Arial"/>
          <w:b/>
          <w:sz w:val="36"/>
          <w:szCs w:val="36"/>
        </w:rPr>
      </w:pPr>
      <w:r w:rsidRPr="00AE537F">
        <w:rPr>
          <w:rFonts w:ascii="Arial" w:hAnsi="Arial" w:cs="Arial"/>
          <w:b/>
          <w:color w:val="000000"/>
          <w:sz w:val="36"/>
          <w:szCs w:val="36"/>
        </w:rPr>
        <w:t>Xây dựng Website bán laptop online với Asp.net MVC</w:t>
      </w:r>
    </w:p>
    <w:p w14:paraId="126F6A5E" w14:textId="77777777" w:rsidR="00587CE5" w:rsidRDefault="004655A1" w:rsidP="004655A1">
      <w:pPr>
        <w:jc w:val="center"/>
        <w:rPr>
          <w:rFonts w:ascii="Arial" w:hAnsi="Arial" w:cs="Arial"/>
          <w:b/>
          <w:bCs/>
          <w:sz w:val="28"/>
        </w:rPr>
      </w:pPr>
      <w:r w:rsidRPr="00AE537F">
        <w:rPr>
          <w:rFonts w:ascii="Arial" w:hAnsi="Arial" w:cs="Arial"/>
          <w:b/>
          <w:bCs/>
          <w:sz w:val="28"/>
        </w:rPr>
        <w:t xml:space="preserve">Mã số sinh viên: </w:t>
      </w:r>
      <w:r w:rsidR="007741BE" w:rsidRPr="00AE537F">
        <w:rPr>
          <w:rFonts w:ascii="Arial" w:hAnsi="Arial" w:cs="Arial"/>
          <w:b/>
          <w:bCs/>
          <w:sz w:val="28"/>
        </w:rPr>
        <w:t>1951052171</w:t>
      </w:r>
    </w:p>
    <w:p w14:paraId="57504747" w14:textId="77777777" w:rsidR="00587CE5" w:rsidRDefault="00587CE5" w:rsidP="004655A1">
      <w:pPr>
        <w:jc w:val="center"/>
        <w:rPr>
          <w:rFonts w:ascii="Arial" w:hAnsi="Arial" w:cs="Arial"/>
          <w:b/>
          <w:sz w:val="28"/>
          <w:szCs w:val="20"/>
        </w:rPr>
      </w:pPr>
    </w:p>
    <w:p w14:paraId="4C7E8E16" w14:textId="77777777" w:rsidR="00BD4FD4" w:rsidRPr="00AE537F" w:rsidRDefault="00BD4FD4" w:rsidP="004655A1">
      <w:pPr>
        <w:jc w:val="center"/>
        <w:rPr>
          <w:rFonts w:ascii="Arial" w:hAnsi="Arial" w:cs="Arial"/>
          <w:b/>
          <w:sz w:val="28"/>
          <w:szCs w:val="20"/>
        </w:rPr>
      </w:pPr>
    </w:p>
    <w:p w14:paraId="3E2C4C25" w14:textId="1DA6B8DD" w:rsidR="005E5B50" w:rsidRPr="00AE537F" w:rsidRDefault="00FB5B20" w:rsidP="005E5B50">
      <w:pPr>
        <w:jc w:val="center"/>
        <w:rPr>
          <w:rFonts w:ascii="Arial" w:hAnsi="Arial" w:cs="Arial"/>
          <w:b/>
          <w:sz w:val="28"/>
          <w:szCs w:val="20"/>
        </w:rPr>
      </w:pPr>
      <w:r w:rsidRPr="00AE537F">
        <w:rPr>
          <w:rFonts w:ascii="Arial" w:hAnsi="Arial" w:cs="Arial"/>
          <w:b/>
          <w:sz w:val="28"/>
          <w:szCs w:val="20"/>
        </w:rPr>
        <w:t>ĐỒ ÁN NGÀNH</w:t>
      </w:r>
    </w:p>
    <w:p w14:paraId="3C210FD7" w14:textId="77777777" w:rsidR="00587CE5" w:rsidRDefault="004655A1" w:rsidP="004655A1">
      <w:pPr>
        <w:jc w:val="center"/>
        <w:rPr>
          <w:rFonts w:ascii="Arial" w:hAnsi="Arial" w:cs="Arial"/>
          <w:b/>
          <w:sz w:val="28"/>
        </w:rPr>
      </w:pPr>
      <w:r w:rsidRPr="00AE537F">
        <w:rPr>
          <w:rFonts w:ascii="Arial" w:hAnsi="Arial" w:cs="Arial"/>
          <w:b/>
          <w:sz w:val="28"/>
        </w:rPr>
        <w:t xml:space="preserve">NGÀNH </w:t>
      </w:r>
      <w:r w:rsidR="007741BE" w:rsidRPr="00AE537F">
        <w:rPr>
          <w:rFonts w:ascii="Arial" w:hAnsi="Arial" w:cs="Arial"/>
          <w:b/>
          <w:sz w:val="28"/>
        </w:rPr>
        <w:t>CÔNG NGHỆ THÔNG TIN</w:t>
      </w:r>
    </w:p>
    <w:p w14:paraId="5B6989F7" w14:textId="2AB1D8FC" w:rsidR="00587CE5" w:rsidRDefault="00587CE5" w:rsidP="004655A1">
      <w:pPr>
        <w:tabs>
          <w:tab w:val="left" w:pos="5265"/>
        </w:tabs>
        <w:jc w:val="center"/>
        <w:rPr>
          <w:rFonts w:ascii="Arial" w:hAnsi="Arial" w:cs="Arial"/>
          <w:b/>
          <w:sz w:val="28"/>
        </w:rPr>
      </w:pPr>
    </w:p>
    <w:p w14:paraId="03DE0654" w14:textId="77777777" w:rsidR="0062049D" w:rsidRDefault="0062049D" w:rsidP="004655A1">
      <w:pPr>
        <w:tabs>
          <w:tab w:val="left" w:pos="5265"/>
        </w:tabs>
        <w:jc w:val="center"/>
        <w:rPr>
          <w:rFonts w:ascii="Arial" w:hAnsi="Arial" w:cs="Arial"/>
          <w:b/>
          <w:sz w:val="28"/>
        </w:rPr>
      </w:pPr>
    </w:p>
    <w:p w14:paraId="46A1A1B4" w14:textId="77777777" w:rsidR="00BD4FD4" w:rsidRPr="00AE537F" w:rsidRDefault="00BD4FD4" w:rsidP="004655A1">
      <w:pPr>
        <w:tabs>
          <w:tab w:val="left" w:pos="5265"/>
        </w:tabs>
        <w:jc w:val="center"/>
        <w:rPr>
          <w:rFonts w:ascii="Arial" w:hAnsi="Arial" w:cs="Arial"/>
          <w:b/>
          <w:sz w:val="28"/>
        </w:rPr>
      </w:pPr>
    </w:p>
    <w:p w14:paraId="49D04F8E" w14:textId="77777777" w:rsidR="00587CE5" w:rsidRDefault="004655A1" w:rsidP="004655A1">
      <w:pPr>
        <w:tabs>
          <w:tab w:val="left" w:pos="5265"/>
        </w:tabs>
        <w:jc w:val="center"/>
        <w:rPr>
          <w:rFonts w:ascii="Arial" w:hAnsi="Arial" w:cs="Arial"/>
          <w:b/>
          <w:sz w:val="28"/>
        </w:rPr>
      </w:pPr>
      <w:r w:rsidRPr="00AE537F">
        <w:rPr>
          <w:rFonts w:ascii="Arial" w:hAnsi="Arial" w:cs="Arial"/>
          <w:b/>
          <w:sz w:val="28"/>
        </w:rPr>
        <w:t xml:space="preserve">Giảng viên hướng dẫn: </w:t>
      </w:r>
      <w:r w:rsidR="007741BE" w:rsidRPr="00AE537F">
        <w:rPr>
          <w:rFonts w:ascii="Arial" w:hAnsi="Arial" w:cs="Arial"/>
          <w:b/>
          <w:sz w:val="28"/>
        </w:rPr>
        <w:t>TRƯƠNG HOÀNG VINH</w:t>
      </w:r>
    </w:p>
    <w:p w14:paraId="757E823B" w14:textId="7ADEA0EB" w:rsidR="004655A1" w:rsidRPr="00AE537F" w:rsidRDefault="004655A1" w:rsidP="00356294">
      <w:pPr>
        <w:jc w:val="center"/>
        <w:rPr>
          <w:rFonts w:ascii="Arial" w:hAnsi="Arial" w:cs="Arial"/>
          <w:b/>
          <w:szCs w:val="26"/>
        </w:rPr>
        <w:sectPr w:rsidR="004655A1" w:rsidRPr="00AE537F"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E537F">
        <w:rPr>
          <w:rFonts w:ascii="Arial" w:hAnsi="Arial" w:cs="Arial"/>
          <w:b/>
          <w:szCs w:val="26"/>
        </w:rPr>
        <w:t xml:space="preserve">TP. HỒ CHÍ MINH, </w:t>
      </w:r>
      <w:r w:rsidR="007741BE" w:rsidRPr="00AE537F">
        <w:rPr>
          <w:rFonts w:ascii="Arial" w:hAnsi="Arial" w:cs="Arial"/>
          <w:b/>
          <w:szCs w:val="26"/>
        </w:rPr>
        <w:t>2022</w:t>
      </w:r>
    </w:p>
    <w:p w14:paraId="443247DB" w14:textId="4116156C" w:rsidR="004655A1" w:rsidRPr="00AE537F" w:rsidRDefault="004655A1" w:rsidP="00FB5B20">
      <w:pPr>
        <w:tabs>
          <w:tab w:val="center" w:pos="2127"/>
          <w:tab w:val="center" w:pos="6480"/>
        </w:tabs>
        <w:rPr>
          <w:rFonts w:ascii="Arial" w:hAnsi="Arial" w:cs="Arial"/>
          <w:szCs w:val="24"/>
        </w:rPr>
      </w:pPr>
      <w:r w:rsidRPr="00AE537F">
        <w:rPr>
          <w:rFonts w:ascii="Arial" w:hAnsi="Arial" w:cs="Arial"/>
          <w:b/>
          <w:szCs w:val="26"/>
        </w:rPr>
        <w:lastRenderedPageBreak/>
        <w:tab/>
      </w:r>
    </w:p>
    <w:p w14:paraId="0476474D" w14:textId="77777777" w:rsidR="00AD42E5" w:rsidRPr="00AE537F" w:rsidRDefault="004655A1" w:rsidP="00FB5B20">
      <w:pPr>
        <w:tabs>
          <w:tab w:val="center" w:pos="5812"/>
        </w:tabs>
        <w:ind w:left="142"/>
        <w:jc w:val="both"/>
        <w:rPr>
          <w:rFonts w:ascii="Arial" w:hAnsi="Arial" w:cs="Arial"/>
          <w:szCs w:val="24"/>
        </w:rPr>
      </w:pPr>
      <w:r w:rsidRPr="00AE537F">
        <w:rPr>
          <w:rFonts w:ascii="Arial" w:hAnsi="Arial" w:cs="Arial"/>
          <w:szCs w:val="24"/>
        </w:rPr>
        <w:tab/>
      </w:r>
    </w:p>
    <w:p w14:paraId="2C028EBD" w14:textId="243E48A9" w:rsidR="00B332A9" w:rsidRPr="00AE537F" w:rsidRDefault="001806CC" w:rsidP="0057635A">
      <w:pPr>
        <w:pStyle w:val="SECTION"/>
        <w:rPr>
          <w:rFonts w:ascii="Arial" w:hAnsi="Arial" w:cs="Arial"/>
        </w:rPr>
      </w:pPr>
      <w:r w:rsidRPr="00AE537F">
        <w:rPr>
          <w:rFonts w:ascii="Arial" w:hAnsi="Arial" w:cs="Arial"/>
        </w:rPr>
        <w:t>LỜI CẢM ƠN</w:t>
      </w:r>
      <w:bookmarkEnd w:id="0"/>
      <w:bookmarkEnd w:id="1"/>
    </w:p>
    <w:p w14:paraId="59332FD7" w14:textId="77777777" w:rsidR="007741BE" w:rsidRPr="00AE537F" w:rsidRDefault="007741BE" w:rsidP="007741BE">
      <w:pPr>
        <w:spacing w:after="200"/>
        <w:rPr>
          <w:rFonts w:ascii="Arial" w:hAnsi="Arial" w:cs="Arial"/>
          <w:bCs/>
          <w:szCs w:val="26"/>
        </w:rPr>
      </w:pPr>
      <w:r w:rsidRPr="00AE537F">
        <w:rPr>
          <w:rFonts w:ascii="Arial" w:hAnsi="Arial" w:cs="Arial"/>
          <w:bCs/>
          <w:szCs w:val="26"/>
        </w:rPr>
        <w:t>Trước hết, nhóm em xin cám mơn thầy Trương Hoàng Vinh người đã dìu dắt, hướng dẫn, giải đáp các thắc mắc khó khăn trong việc làm đồ án và  giúp đỡ nhóm em chỉnh sửa các vấn đề, thật sự cám mơn thầy vẫn luôn đồng hành cùng chúng em.</w:t>
      </w:r>
    </w:p>
    <w:p w14:paraId="1BBF3368" w14:textId="77777777" w:rsidR="007741BE" w:rsidRPr="00AE537F" w:rsidRDefault="007741BE" w:rsidP="007741BE">
      <w:pPr>
        <w:spacing w:after="200"/>
        <w:rPr>
          <w:rFonts w:ascii="Arial" w:hAnsi="Arial" w:cs="Arial"/>
          <w:bCs/>
          <w:szCs w:val="26"/>
        </w:rPr>
      </w:pPr>
      <w:r w:rsidRPr="00AE537F">
        <w:rPr>
          <w:rFonts w:ascii="Arial" w:hAnsi="Arial" w:cs="Arial"/>
          <w:bCs/>
          <w:szCs w:val="26"/>
        </w:rPr>
        <w:t>Và em cũng xin cảm ơn tất cả thầy cô trường đại học Mở thành phố Hồ Chí Minh. Đặc biệt, là khoa Công nghệ thông tin vẫn luôn đồng hành, dạy cho chúng em các kiến thức hổ trợ cho tương lai, giải đáp mọi thắc mắc về kiến thức và tâm lí.</w:t>
      </w:r>
    </w:p>
    <w:p w14:paraId="1123F0A1" w14:textId="77777777" w:rsidR="007741BE" w:rsidRPr="00AE537F" w:rsidRDefault="007741BE" w:rsidP="007741BE">
      <w:pPr>
        <w:spacing w:after="200"/>
        <w:rPr>
          <w:rFonts w:ascii="Arial" w:hAnsi="Arial" w:cs="Arial"/>
          <w:bCs/>
          <w:szCs w:val="26"/>
        </w:rPr>
      </w:pPr>
      <w:r w:rsidRPr="00AE537F">
        <w:rPr>
          <w:rFonts w:ascii="Arial" w:hAnsi="Arial" w:cs="Arial"/>
          <w:bCs/>
          <w:szCs w:val="26"/>
        </w:rPr>
        <w:t xml:space="preserve">Em cũng xin cám mơn trưởng khoa Công nghệ thông tin, thầy Lê Xuân Trường, các ban giám hiệu, các phòng ban, các cô chú lao công bảo vệ đã cung cấp cơ sở vật chất hiện đại cùng với giờ giấc vệ sinh hết mức sạch và đẹp để cho tụi em một môi trường học tập thoải mái và hiệu quả. </w:t>
      </w:r>
    </w:p>
    <w:p w14:paraId="2AD30DC8" w14:textId="77777777" w:rsidR="007741BE" w:rsidRPr="00AE537F" w:rsidRDefault="007741BE" w:rsidP="007741BE">
      <w:pPr>
        <w:spacing w:after="200"/>
        <w:rPr>
          <w:rFonts w:ascii="Arial" w:hAnsi="Arial" w:cs="Arial"/>
          <w:bCs/>
          <w:szCs w:val="26"/>
        </w:rPr>
      </w:pPr>
      <w:r w:rsidRPr="00AE537F">
        <w:rPr>
          <w:rFonts w:ascii="Arial" w:hAnsi="Arial" w:cs="Arial"/>
          <w:bCs/>
          <w:szCs w:val="26"/>
        </w:rPr>
        <w:t>Em rất trân trong mọi sự đánh giá của thầy cô chấm đồ án để có kết quả đồ án tốt và hoàn thành tốt nghiệp đúng thời hạn.</w:t>
      </w:r>
    </w:p>
    <w:p w14:paraId="7DC47B75" w14:textId="77777777" w:rsidR="007741BE" w:rsidRPr="00AE537F" w:rsidRDefault="007741BE" w:rsidP="007741BE">
      <w:pPr>
        <w:spacing w:after="200"/>
        <w:rPr>
          <w:rFonts w:ascii="Arial" w:hAnsi="Arial" w:cs="Arial"/>
          <w:bCs/>
          <w:szCs w:val="26"/>
        </w:rPr>
      </w:pPr>
      <w:r w:rsidRPr="00AE537F">
        <w:rPr>
          <w:rFonts w:ascii="Arial" w:hAnsi="Arial" w:cs="Arial"/>
          <w:bCs/>
          <w:szCs w:val="26"/>
        </w:rPr>
        <w:t>Xin chân thành cảm mơn.</w:t>
      </w:r>
    </w:p>
    <w:p w14:paraId="75C1347B" w14:textId="77777777" w:rsidR="007741BE" w:rsidRPr="00AE537F" w:rsidRDefault="007741BE" w:rsidP="007741BE">
      <w:pPr>
        <w:spacing w:after="200"/>
        <w:jc w:val="right"/>
        <w:rPr>
          <w:rFonts w:ascii="Arial" w:hAnsi="Arial" w:cs="Arial"/>
          <w:bCs/>
          <w:color w:val="FF0000"/>
          <w:szCs w:val="26"/>
        </w:rPr>
      </w:pPr>
      <w:r w:rsidRPr="00AE537F">
        <w:rPr>
          <w:rFonts w:ascii="Arial" w:hAnsi="Arial" w:cs="Arial"/>
          <w:bCs/>
          <w:szCs w:val="26"/>
        </w:rPr>
        <w:t xml:space="preserve">Tp Hồ Chí Minh , Ngày </w:t>
      </w:r>
      <w:r w:rsidRPr="00AE537F">
        <w:rPr>
          <w:rFonts w:ascii="Arial" w:hAnsi="Arial" w:cs="Arial"/>
          <w:bCs/>
          <w:color w:val="FF0000"/>
          <w:szCs w:val="26"/>
        </w:rPr>
        <w:t>23</w:t>
      </w:r>
      <w:r w:rsidRPr="00AE537F">
        <w:rPr>
          <w:rFonts w:ascii="Arial" w:hAnsi="Arial" w:cs="Arial"/>
          <w:bCs/>
          <w:szCs w:val="26"/>
        </w:rPr>
        <w:t xml:space="preserve"> Tháng  </w:t>
      </w:r>
      <w:r w:rsidRPr="00AE537F">
        <w:rPr>
          <w:rFonts w:ascii="Arial" w:hAnsi="Arial" w:cs="Arial"/>
          <w:bCs/>
          <w:color w:val="FF0000"/>
          <w:szCs w:val="26"/>
        </w:rPr>
        <w:t xml:space="preserve">10 </w:t>
      </w:r>
      <w:r w:rsidRPr="00AE537F">
        <w:rPr>
          <w:rFonts w:ascii="Arial" w:hAnsi="Arial" w:cs="Arial"/>
          <w:bCs/>
          <w:szCs w:val="26"/>
        </w:rPr>
        <w:t xml:space="preserve">Năm </w:t>
      </w:r>
      <w:r w:rsidRPr="00AE537F">
        <w:rPr>
          <w:rFonts w:ascii="Arial" w:hAnsi="Arial" w:cs="Arial"/>
          <w:bCs/>
          <w:color w:val="FF0000"/>
          <w:szCs w:val="26"/>
        </w:rPr>
        <w:t>2022</w:t>
      </w:r>
    </w:p>
    <w:p w14:paraId="100751FD" w14:textId="77777777" w:rsidR="007741BE" w:rsidRPr="00AE537F" w:rsidRDefault="007741BE" w:rsidP="007741BE">
      <w:pPr>
        <w:spacing w:after="200"/>
        <w:ind w:left="4320"/>
        <w:jc w:val="center"/>
        <w:rPr>
          <w:rFonts w:ascii="Arial" w:hAnsi="Arial" w:cs="Arial"/>
          <w:bCs/>
          <w:szCs w:val="26"/>
        </w:rPr>
      </w:pPr>
      <w:r w:rsidRPr="00AE537F">
        <w:rPr>
          <w:rFonts w:ascii="Arial" w:hAnsi="Arial" w:cs="Arial"/>
          <w:bCs/>
          <w:szCs w:val="26"/>
        </w:rPr>
        <w:t>Sinh Viên</w:t>
      </w:r>
    </w:p>
    <w:p w14:paraId="03E121C4" w14:textId="47F43AC9" w:rsidR="00392701" w:rsidRPr="00AE537F" w:rsidRDefault="007741BE" w:rsidP="007741BE">
      <w:pPr>
        <w:spacing w:after="200"/>
        <w:rPr>
          <w:rFonts w:ascii="Arial" w:hAnsi="Arial" w:cs="Arial"/>
          <w:bCs/>
          <w:color w:val="FF0000"/>
          <w:szCs w:val="26"/>
        </w:rPr>
      </w:pP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t>Hoàng Thanh Sơn</w:t>
      </w:r>
    </w:p>
    <w:p w14:paraId="526DECB1" w14:textId="77777777" w:rsidR="008B61B9" w:rsidRPr="00AE537F" w:rsidRDefault="00392701">
      <w:pPr>
        <w:spacing w:after="200" w:line="276" w:lineRule="auto"/>
        <w:rPr>
          <w:rFonts w:ascii="Arial" w:hAnsi="Arial" w:cs="Arial"/>
          <w:bCs/>
          <w:color w:val="FF0000"/>
          <w:szCs w:val="26"/>
        </w:rPr>
      </w:pPr>
      <w:r w:rsidRPr="00AE537F">
        <w:rPr>
          <w:rFonts w:ascii="Arial" w:hAnsi="Arial" w:cs="Arial"/>
          <w:bCs/>
          <w:color w:val="FF0000"/>
          <w:szCs w:val="26"/>
        </w:rPr>
        <w:br w:type="page"/>
      </w:r>
    </w:p>
    <w:p w14:paraId="291577E0" w14:textId="77777777" w:rsidR="00BD4FD4" w:rsidRPr="00AE537F" w:rsidRDefault="00FB5B20" w:rsidP="00FB5B20">
      <w:pPr>
        <w:spacing w:after="200" w:line="276" w:lineRule="auto"/>
        <w:rPr>
          <w:rFonts w:ascii="Arial" w:hAnsi="Arial" w:cs="Arial"/>
        </w:rPr>
      </w:pPr>
      <w:r w:rsidRPr="00AE537F">
        <w:rPr>
          <w:rFonts w:ascii="Arial" w:hAnsi="Arial" w:cs="Arial"/>
        </w:rPr>
        <w:lastRenderedPageBreak/>
        <w:tab/>
      </w:r>
      <w:r w:rsidRPr="00AE537F">
        <w:rPr>
          <w:rFonts w:ascii="Arial" w:hAnsi="Arial" w:cs="Arial"/>
        </w:rPr>
        <w:tab/>
      </w:r>
    </w:p>
    <w:p w14:paraId="6C8F0BB4" w14:textId="6BF820F6" w:rsidR="00AD42E5" w:rsidRPr="00AE537F" w:rsidRDefault="00456AD3" w:rsidP="008D7723">
      <w:pPr>
        <w:pStyle w:val="SECTION"/>
        <w:rPr>
          <w:rFonts w:ascii="Arial" w:hAnsi="Arial" w:cs="Arial"/>
        </w:rPr>
      </w:pPr>
      <w:bookmarkStart w:id="2" w:name="_Toc51060026"/>
      <w:bookmarkStart w:id="3" w:name="_Toc51061470"/>
      <w:r w:rsidRPr="00AE537F">
        <w:rPr>
          <w:rFonts w:ascii="Arial" w:hAnsi="Arial" w:cs="Arial"/>
        </w:rPr>
        <w:t>NHẬN XÉT CỦA GIÁO VIÊN HƯỚNG DẪN</w:t>
      </w:r>
      <w:bookmarkEnd w:id="2"/>
      <w:bookmarkEnd w:id="3"/>
    </w:p>
    <w:p w14:paraId="1A2AAB85" w14:textId="6BBA7E60" w:rsidR="00EC3678"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8C63AC1" w14:textId="74FCD1D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220C578B" w14:textId="314BAECA"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3F7D56B9" w14:textId="573E5B8C"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0E4AE187" w14:textId="26128152"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2EF7F7DD" w14:textId="07CFE19D"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4D0EFB55" w14:textId="7B2B5B3A"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4957BD80" w14:textId="685E0F4D"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7B7DE3C5" w14:textId="0A8B1B13"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159A686B" w14:textId="6E3A8DD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7619574" w14:textId="443BED3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172FCCC9" w14:textId="02AA04F3"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318263B0" w14:textId="247FB945"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2F34CBB" w14:textId="04F02D20" w:rsidR="001959EC" w:rsidRPr="00AE537F" w:rsidRDefault="001959EC" w:rsidP="001959EC">
      <w:pPr>
        <w:tabs>
          <w:tab w:val="left" w:pos="142"/>
          <w:tab w:val="right" w:leader="dot" w:pos="8789"/>
        </w:tabs>
        <w:rPr>
          <w:rFonts w:ascii="Arial" w:hAnsi="Arial" w:cs="Arial"/>
        </w:rPr>
        <w:sectPr w:rsidR="001959EC" w:rsidRPr="00AE537F" w:rsidSect="006C2D7A">
          <w:footerReference w:type="default" r:id="rId9"/>
          <w:pgSz w:w="11906" w:h="16838" w:code="9"/>
          <w:pgMar w:top="1134" w:right="1134" w:bottom="1134" w:left="1701" w:header="708" w:footer="708" w:gutter="0"/>
          <w:pgNumType w:start="1"/>
          <w:cols w:space="708"/>
          <w:docGrid w:linePitch="360"/>
        </w:sectPr>
      </w:pPr>
      <w:r w:rsidRPr="00AE537F">
        <w:rPr>
          <w:rFonts w:ascii="Arial" w:hAnsi="Arial" w:cs="Arial"/>
        </w:rPr>
        <w:tab/>
      </w:r>
      <w:r w:rsidRPr="00AE537F">
        <w:rPr>
          <w:rFonts w:ascii="Arial" w:hAnsi="Arial" w:cs="Arial"/>
        </w:rPr>
        <w:tab/>
      </w:r>
    </w:p>
    <w:p w14:paraId="385C9BAB" w14:textId="77777777" w:rsidR="007741BE" w:rsidRPr="00AE537F" w:rsidRDefault="007741BE" w:rsidP="0057635A">
      <w:pPr>
        <w:pStyle w:val="SECTION"/>
        <w:rPr>
          <w:rFonts w:ascii="Arial" w:hAnsi="Arial" w:cs="Arial"/>
        </w:rPr>
      </w:pPr>
      <w:bookmarkStart w:id="4" w:name="_Toc49105239"/>
      <w:bookmarkStart w:id="5" w:name="_Toc51061471"/>
      <w:bookmarkStart w:id="6" w:name="_Toc49105236"/>
      <w:r w:rsidRPr="00AE537F">
        <w:rPr>
          <w:rFonts w:ascii="Arial" w:hAnsi="Arial" w:cs="Arial"/>
        </w:rPr>
        <w:lastRenderedPageBreak/>
        <w:t xml:space="preserve">TÓM TẮT </w:t>
      </w:r>
      <w:bookmarkEnd w:id="4"/>
      <w:bookmarkEnd w:id="5"/>
      <w:r w:rsidRPr="00AE537F">
        <w:rPr>
          <w:rFonts w:ascii="Arial" w:hAnsi="Arial" w:cs="Arial"/>
        </w:rPr>
        <w:t>ĐỐ ÁN NGÀNH</w:t>
      </w:r>
    </w:p>
    <w:p w14:paraId="53CCC390" w14:textId="092530DC" w:rsidR="007741BE" w:rsidRPr="00AE537F" w:rsidRDefault="007741BE" w:rsidP="007741BE">
      <w:pPr>
        <w:spacing w:after="200"/>
        <w:rPr>
          <w:rFonts w:ascii="Arial" w:hAnsi="Arial" w:cs="Arial"/>
          <w:szCs w:val="26"/>
        </w:rPr>
      </w:pPr>
      <w:r w:rsidRPr="00AE537F">
        <w:rPr>
          <w:rFonts w:ascii="Arial" w:hAnsi="Arial" w:cs="Arial"/>
          <w:szCs w:val="26"/>
        </w:rPr>
        <w:t xml:space="preserve">Website bán laptop được xây dựng với mục đích bán hàng kết nối giữa người dùng và nhà bán hàng, đem lại sự tiện lợi cho việc mua hàng nhất là thời điểm dịch bệnh covid hoành hành hiện nay, ngại tiếp xúc với mọi người xung quanh. Website tiện dụng ai cũng có thể chọn hàng, nghiên cứu và mua hàng mình thích. Giá cả phù hợp với mọi lứa tuổi, phù hợp kinh tế tài chính. Toàn bộ giao diện của website sử dụng </w:t>
      </w:r>
      <w:r w:rsidR="009C0808" w:rsidRPr="009C0808">
        <w:rPr>
          <w:rFonts w:ascii="Arial" w:hAnsi="Arial" w:cs="Arial"/>
          <w:szCs w:val="26"/>
        </w:rPr>
        <w:t xml:space="preserve">HTML, </w:t>
      </w:r>
      <w:r w:rsidRPr="00AE537F">
        <w:rPr>
          <w:rFonts w:ascii="Arial" w:hAnsi="Arial" w:cs="Arial"/>
          <w:szCs w:val="26"/>
        </w:rPr>
        <w:t>Bootstrap</w:t>
      </w:r>
      <w:r w:rsidR="00F959FD" w:rsidRPr="00F959FD">
        <w:rPr>
          <w:rFonts w:ascii="Arial" w:hAnsi="Arial" w:cs="Arial"/>
          <w:szCs w:val="26"/>
        </w:rPr>
        <w:t>, Javascript,</w:t>
      </w:r>
      <w:r w:rsidR="00F959FD">
        <w:rPr>
          <w:rFonts w:ascii="Arial" w:hAnsi="Arial" w:cs="Arial"/>
          <w:szCs w:val="26"/>
        </w:rPr>
        <w:t>…</w:t>
      </w:r>
      <w:r w:rsidRPr="00AE537F">
        <w:rPr>
          <w:rFonts w:ascii="Arial" w:hAnsi="Arial" w:cs="Arial"/>
          <w:szCs w:val="26"/>
        </w:rPr>
        <w:t xml:space="preserve"> đem lại trải nghiệm cho người dùng thoải mái, dễ dàng, tiện dụng. Ứng dụng sử dụng ngôn ngữ C# với framwork ASP.NET MVC, LINQ.</w:t>
      </w:r>
    </w:p>
    <w:p w14:paraId="71776059" w14:textId="6A969E49" w:rsidR="007741BE" w:rsidRPr="00F959FD" w:rsidRDefault="007741BE" w:rsidP="007741BE">
      <w:pPr>
        <w:spacing w:after="200"/>
        <w:rPr>
          <w:rFonts w:ascii="Arial" w:hAnsi="Arial" w:cs="Arial"/>
          <w:szCs w:val="26"/>
        </w:rPr>
      </w:pPr>
      <w:r w:rsidRPr="00AE537F">
        <w:rPr>
          <w:rFonts w:ascii="Arial" w:hAnsi="Arial" w:cs="Arial"/>
          <w:szCs w:val="26"/>
        </w:rPr>
        <w:t>Công nghệ .NET MVC giúp cho việc phân quyền giữa Admin (người quản trị)</w:t>
      </w:r>
      <w:r w:rsidR="00374E80" w:rsidRPr="00374E80">
        <w:rPr>
          <w:rFonts w:ascii="Arial" w:hAnsi="Arial" w:cs="Arial"/>
          <w:szCs w:val="26"/>
        </w:rPr>
        <w:t xml:space="preserve">, Sales </w:t>
      </w:r>
      <w:r w:rsidRPr="00AE537F">
        <w:rPr>
          <w:rFonts w:ascii="Arial" w:hAnsi="Arial" w:cs="Arial"/>
          <w:szCs w:val="26"/>
        </w:rPr>
        <w:t xml:space="preserve">và </w:t>
      </w:r>
      <w:r w:rsidR="00374E80" w:rsidRPr="00374E80">
        <w:rPr>
          <w:rFonts w:ascii="Arial" w:hAnsi="Arial" w:cs="Arial"/>
          <w:szCs w:val="26"/>
        </w:rPr>
        <w:t>khách hàng</w:t>
      </w:r>
      <w:r w:rsidRPr="00AE537F">
        <w:rPr>
          <w:rFonts w:ascii="Arial" w:hAnsi="Arial" w:cs="Arial"/>
          <w:szCs w:val="26"/>
        </w:rPr>
        <w:t>, xác thực mới được vào trang web với giao diện giữa admin</w:t>
      </w:r>
      <w:r w:rsidR="00374E80" w:rsidRPr="00374E80">
        <w:rPr>
          <w:rFonts w:ascii="Arial" w:hAnsi="Arial" w:cs="Arial"/>
          <w:szCs w:val="26"/>
        </w:rPr>
        <w:t>, sales</w:t>
      </w:r>
      <w:r w:rsidRPr="00AE537F">
        <w:rPr>
          <w:rFonts w:ascii="Arial" w:hAnsi="Arial" w:cs="Arial"/>
          <w:szCs w:val="26"/>
        </w:rPr>
        <w:t xml:space="preserve"> và </w:t>
      </w:r>
      <w:r w:rsidR="00374E80" w:rsidRPr="00374E80">
        <w:rPr>
          <w:rFonts w:ascii="Arial" w:hAnsi="Arial" w:cs="Arial"/>
          <w:szCs w:val="26"/>
        </w:rPr>
        <w:t>khách hàng</w:t>
      </w:r>
      <w:r w:rsidRPr="00AE537F">
        <w:rPr>
          <w:rFonts w:ascii="Arial" w:hAnsi="Arial" w:cs="Arial"/>
          <w:szCs w:val="26"/>
        </w:rPr>
        <w:t xml:space="preserve"> hoàn toàn khác nhau</w:t>
      </w:r>
      <w:r w:rsidR="00F959FD" w:rsidRPr="00F959FD">
        <w:rPr>
          <w:rFonts w:ascii="Arial" w:hAnsi="Arial" w:cs="Arial"/>
          <w:szCs w:val="26"/>
        </w:rPr>
        <w:t>.</w:t>
      </w:r>
    </w:p>
    <w:p w14:paraId="0BB82BE6" w14:textId="314B7696" w:rsidR="007741BE" w:rsidRPr="00AE537F" w:rsidRDefault="007741BE" w:rsidP="007741BE">
      <w:pPr>
        <w:spacing w:after="200"/>
        <w:rPr>
          <w:rFonts w:ascii="Arial" w:hAnsi="Arial" w:cs="Arial"/>
          <w:szCs w:val="26"/>
        </w:rPr>
      </w:pPr>
      <w:r w:rsidRPr="00AE537F">
        <w:rPr>
          <w:rFonts w:ascii="Arial" w:hAnsi="Arial" w:cs="Arial"/>
          <w:szCs w:val="26"/>
        </w:rPr>
        <w:t xml:space="preserve">Website bán Laptop đối với giao diện người dùng có các chức năng xem sản phẩm, xem chi tiết sản phẩm, lọc sản phẩm, phân trang, tìm sản phẩm theo yêu cầu của người tiêu dùng, đặt hàng. Đối với quản trị viên có thể xem thống kê, xem sản phẩm, thêm, sửa, xóa, cập nhật sản phẩm. Đối với nhân viên bán </w:t>
      </w:r>
      <w:r w:rsidR="00374E80">
        <w:rPr>
          <w:rFonts w:ascii="Arial" w:hAnsi="Arial" w:cs="Arial"/>
          <w:szCs w:val="26"/>
        </w:rPr>
        <w:t>hàng</w:t>
      </w:r>
      <w:r w:rsidRPr="00AE537F">
        <w:rPr>
          <w:rFonts w:ascii="Arial" w:hAnsi="Arial" w:cs="Arial"/>
          <w:szCs w:val="26"/>
        </w:rPr>
        <w:t xml:space="preserve"> sẽ lập hóa đơn cho khách khi khách đến mua </w:t>
      </w:r>
      <w:r w:rsidR="00374E80">
        <w:rPr>
          <w:rFonts w:ascii="Arial" w:hAnsi="Arial" w:cs="Arial"/>
          <w:szCs w:val="26"/>
        </w:rPr>
        <w:t>hàng</w:t>
      </w:r>
      <w:r w:rsidRPr="00AE537F">
        <w:rPr>
          <w:rFonts w:ascii="Arial" w:hAnsi="Arial" w:cs="Arial"/>
          <w:szCs w:val="26"/>
        </w:rPr>
        <w:t xml:space="preserve"> trực tiếp.</w:t>
      </w:r>
    </w:p>
    <w:p w14:paraId="1C661D23" w14:textId="19303CBB" w:rsidR="00791FE7" w:rsidRPr="00F959FD" w:rsidRDefault="007741BE" w:rsidP="00C61B0C">
      <w:pPr>
        <w:spacing w:after="200"/>
        <w:rPr>
          <w:rFonts w:ascii="Arial" w:hAnsi="Arial" w:cs="Arial"/>
          <w:szCs w:val="26"/>
        </w:rPr>
        <w:sectPr w:rsidR="00791FE7" w:rsidRPr="00F959FD" w:rsidSect="00AE0889">
          <w:pgSz w:w="11906" w:h="16838" w:code="9"/>
          <w:pgMar w:top="1134" w:right="1134" w:bottom="1134" w:left="1701" w:header="708" w:footer="708" w:gutter="0"/>
          <w:cols w:space="708"/>
          <w:docGrid w:linePitch="360"/>
        </w:sectPr>
      </w:pPr>
      <w:r w:rsidRPr="00AE537F">
        <w:rPr>
          <w:rFonts w:ascii="Arial" w:hAnsi="Arial" w:cs="Arial"/>
          <w:szCs w:val="26"/>
        </w:rPr>
        <w:t>Tóm lại, website sẽ đem đến một trải nghiệm mượt mà và đầy đủ các chức năng cơ bản để phục vụ người tiêu dùng cũng như quản trị viê</w:t>
      </w:r>
      <w:bookmarkEnd w:id="6"/>
      <w:r w:rsidR="00811338" w:rsidRPr="00AE537F">
        <w:rPr>
          <w:rFonts w:ascii="Arial" w:hAnsi="Arial" w:cs="Arial"/>
          <w:szCs w:val="26"/>
        </w:rPr>
        <w:t>n</w:t>
      </w:r>
      <w:r w:rsidR="00F959FD" w:rsidRPr="00F959FD">
        <w:rPr>
          <w:rFonts w:ascii="Arial" w:hAnsi="Arial" w:cs="Arial"/>
          <w:szCs w:val="26"/>
        </w:rPr>
        <w:t>.</w:t>
      </w:r>
    </w:p>
    <w:p w14:paraId="66EBF55B" w14:textId="7F9701D5" w:rsidR="00BE23BB" w:rsidRPr="00AE537F" w:rsidRDefault="00BE23BB" w:rsidP="00BE23BB">
      <w:pPr>
        <w:spacing w:after="160" w:line="256" w:lineRule="auto"/>
        <w:rPr>
          <w:rFonts w:ascii="Arial" w:hAnsi="Arial" w:cs="Arial"/>
          <w:b/>
          <w:bCs/>
        </w:rPr>
      </w:pPr>
      <w:bookmarkStart w:id="7" w:name="_Hlk116608958"/>
    </w:p>
    <w:p w14:paraId="05308CD0" w14:textId="77777777" w:rsidR="00BE23BB" w:rsidRPr="00AE537F" w:rsidRDefault="00BE23BB" w:rsidP="00EF48E1">
      <w:pPr>
        <w:pStyle w:val="SECTION"/>
        <w:rPr>
          <w:bCs/>
        </w:rPr>
      </w:pPr>
      <w:r w:rsidRPr="00AE537F">
        <w:t>MỤC LỤC</w:t>
      </w:r>
    </w:p>
    <w:p w14:paraId="4CA17856" w14:textId="77D82974" w:rsidR="000E733F" w:rsidRDefault="00BE23BB">
      <w:pPr>
        <w:pStyle w:val="TOC1"/>
        <w:rPr>
          <w:rFonts w:asciiTheme="minorHAnsi" w:eastAsiaTheme="minorEastAsia" w:hAnsiTheme="minorHAnsi"/>
          <w:b w:val="0"/>
          <w:noProof/>
          <w:sz w:val="22"/>
        </w:rPr>
      </w:pPr>
      <w:r w:rsidRPr="00AE537F">
        <w:rPr>
          <w:rFonts w:ascii="Arial" w:hAnsi="Arial" w:cs="Arial"/>
        </w:rPr>
        <w:fldChar w:fldCharType="begin"/>
      </w:r>
      <w:r w:rsidRPr="00AE537F">
        <w:rPr>
          <w:rFonts w:ascii="Arial" w:hAnsi="Arial" w:cs="Arial"/>
        </w:rPr>
        <w:instrText xml:space="preserve"> TOC \o "1-2" \h \z \u </w:instrText>
      </w:r>
      <w:r w:rsidRPr="00AE537F">
        <w:rPr>
          <w:rFonts w:ascii="Arial" w:hAnsi="Arial" w:cs="Arial"/>
        </w:rPr>
        <w:fldChar w:fldCharType="separate"/>
      </w:r>
      <w:hyperlink w:anchor="_Toc117179616" w:history="1">
        <w:r w:rsidR="000E733F" w:rsidRPr="009E61C5">
          <w:rPr>
            <w:rStyle w:val="Hyperlink"/>
            <w:rFonts w:cs="Arial"/>
            <w:noProof/>
          </w:rPr>
          <w:t>CHƯƠNG 1 TỔNG QUAN</w:t>
        </w:r>
        <w:r w:rsidR="000E733F">
          <w:rPr>
            <w:noProof/>
            <w:webHidden/>
          </w:rPr>
          <w:tab/>
        </w:r>
        <w:r w:rsidR="000E733F">
          <w:rPr>
            <w:noProof/>
            <w:webHidden/>
          </w:rPr>
          <w:fldChar w:fldCharType="begin"/>
        </w:r>
        <w:r w:rsidR="000E733F">
          <w:rPr>
            <w:noProof/>
            <w:webHidden/>
          </w:rPr>
          <w:instrText xml:space="preserve"> PAGEREF _Toc117179616 \h </w:instrText>
        </w:r>
        <w:r w:rsidR="000E733F">
          <w:rPr>
            <w:noProof/>
            <w:webHidden/>
          </w:rPr>
        </w:r>
        <w:r w:rsidR="000E733F">
          <w:rPr>
            <w:noProof/>
            <w:webHidden/>
          </w:rPr>
          <w:fldChar w:fldCharType="separate"/>
        </w:r>
        <w:r w:rsidR="000E733F">
          <w:rPr>
            <w:noProof/>
            <w:webHidden/>
          </w:rPr>
          <w:t>10</w:t>
        </w:r>
        <w:r w:rsidR="000E733F">
          <w:rPr>
            <w:noProof/>
            <w:webHidden/>
          </w:rPr>
          <w:fldChar w:fldCharType="end"/>
        </w:r>
      </w:hyperlink>
    </w:p>
    <w:p w14:paraId="69924E7C" w14:textId="7F9587DC"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17" w:history="1">
        <w:r w:rsidRPr="009E61C5">
          <w:rPr>
            <w:rStyle w:val="Hyperlink"/>
            <w:rFonts w:ascii="Arial" w:hAnsi="Arial" w:cs="Arial"/>
            <w:noProof/>
          </w:rPr>
          <w:t>1.1</w:t>
        </w:r>
        <w:r>
          <w:rPr>
            <w:rFonts w:asciiTheme="minorHAnsi" w:eastAsiaTheme="minorEastAsia" w:hAnsiTheme="minorHAnsi"/>
            <w:noProof/>
            <w:sz w:val="22"/>
            <w:lang w:val="en-US"/>
          </w:rPr>
          <w:tab/>
        </w:r>
        <w:r w:rsidRPr="009E61C5">
          <w:rPr>
            <w:rStyle w:val="Hyperlink"/>
            <w:rFonts w:ascii="Arial" w:hAnsi="Arial" w:cs="Arial"/>
            <w:noProof/>
          </w:rPr>
          <w:t>Đặt vấn đề</w:t>
        </w:r>
        <w:r>
          <w:rPr>
            <w:noProof/>
            <w:webHidden/>
          </w:rPr>
          <w:tab/>
        </w:r>
        <w:r>
          <w:rPr>
            <w:noProof/>
            <w:webHidden/>
          </w:rPr>
          <w:fldChar w:fldCharType="begin"/>
        </w:r>
        <w:r>
          <w:rPr>
            <w:noProof/>
            <w:webHidden/>
          </w:rPr>
          <w:instrText xml:space="preserve"> PAGEREF _Toc117179617 \h </w:instrText>
        </w:r>
        <w:r>
          <w:rPr>
            <w:noProof/>
            <w:webHidden/>
          </w:rPr>
        </w:r>
        <w:r>
          <w:rPr>
            <w:noProof/>
            <w:webHidden/>
          </w:rPr>
          <w:fldChar w:fldCharType="separate"/>
        </w:r>
        <w:r>
          <w:rPr>
            <w:noProof/>
            <w:webHidden/>
          </w:rPr>
          <w:t>10</w:t>
        </w:r>
        <w:r>
          <w:rPr>
            <w:noProof/>
            <w:webHidden/>
          </w:rPr>
          <w:fldChar w:fldCharType="end"/>
        </w:r>
      </w:hyperlink>
    </w:p>
    <w:p w14:paraId="2CD9E3AF" w14:textId="7EBAEB1F"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18" w:history="1">
        <w:r w:rsidRPr="009E61C5">
          <w:rPr>
            <w:rStyle w:val="Hyperlink"/>
            <w:rFonts w:ascii="Arial" w:hAnsi="Arial" w:cs="Arial"/>
            <w:noProof/>
          </w:rPr>
          <w:t>1.2</w:t>
        </w:r>
        <w:r>
          <w:rPr>
            <w:rFonts w:asciiTheme="minorHAnsi" w:eastAsiaTheme="minorEastAsia" w:hAnsiTheme="minorHAnsi"/>
            <w:noProof/>
            <w:sz w:val="22"/>
            <w:lang w:val="en-US"/>
          </w:rPr>
          <w:tab/>
        </w:r>
        <w:r w:rsidRPr="009E61C5">
          <w:rPr>
            <w:rStyle w:val="Hyperlink"/>
            <w:rFonts w:ascii="Arial" w:hAnsi="Arial" w:cs="Arial"/>
            <w:noProof/>
          </w:rPr>
          <w:t>Giới thiệu đề tài</w:t>
        </w:r>
        <w:r>
          <w:rPr>
            <w:noProof/>
            <w:webHidden/>
          </w:rPr>
          <w:tab/>
        </w:r>
        <w:r>
          <w:rPr>
            <w:noProof/>
            <w:webHidden/>
          </w:rPr>
          <w:fldChar w:fldCharType="begin"/>
        </w:r>
        <w:r>
          <w:rPr>
            <w:noProof/>
            <w:webHidden/>
          </w:rPr>
          <w:instrText xml:space="preserve"> PAGEREF _Toc117179618 \h </w:instrText>
        </w:r>
        <w:r>
          <w:rPr>
            <w:noProof/>
            <w:webHidden/>
          </w:rPr>
        </w:r>
        <w:r>
          <w:rPr>
            <w:noProof/>
            <w:webHidden/>
          </w:rPr>
          <w:fldChar w:fldCharType="separate"/>
        </w:r>
        <w:r>
          <w:rPr>
            <w:noProof/>
            <w:webHidden/>
          </w:rPr>
          <w:t>10</w:t>
        </w:r>
        <w:r>
          <w:rPr>
            <w:noProof/>
            <w:webHidden/>
          </w:rPr>
          <w:fldChar w:fldCharType="end"/>
        </w:r>
      </w:hyperlink>
    </w:p>
    <w:p w14:paraId="3E0074FC" w14:textId="258A31D6"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19" w:history="1">
        <w:r w:rsidRPr="009E61C5">
          <w:rPr>
            <w:rStyle w:val="Hyperlink"/>
            <w:rFonts w:ascii="Arial" w:hAnsi="Arial" w:cs="Arial"/>
            <w:noProof/>
          </w:rPr>
          <w:t>1.3</w:t>
        </w:r>
        <w:r>
          <w:rPr>
            <w:rFonts w:asciiTheme="minorHAnsi" w:eastAsiaTheme="minorEastAsia" w:hAnsiTheme="minorHAnsi"/>
            <w:noProof/>
            <w:sz w:val="22"/>
            <w:lang w:val="en-US"/>
          </w:rPr>
          <w:tab/>
        </w:r>
        <w:r w:rsidRPr="009E61C5">
          <w:rPr>
            <w:rStyle w:val="Hyperlink"/>
            <w:rFonts w:ascii="Arial" w:hAnsi="Arial" w:cs="Arial"/>
            <w:noProof/>
          </w:rPr>
          <w:t>Nội dung đề tài</w:t>
        </w:r>
        <w:r>
          <w:rPr>
            <w:noProof/>
            <w:webHidden/>
          </w:rPr>
          <w:tab/>
        </w:r>
        <w:r>
          <w:rPr>
            <w:noProof/>
            <w:webHidden/>
          </w:rPr>
          <w:fldChar w:fldCharType="begin"/>
        </w:r>
        <w:r>
          <w:rPr>
            <w:noProof/>
            <w:webHidden/>
          </w:rPr>
          <w:instrText xml:space="preserve"> PAGEREF _Toc117179619 \h </w:instrText>
        </w:r>
        <w:r>
          <w:rPr>
            <w:noProof/>
            <w:webHidden/>
          </w:rPr>
        </w:r>
        <w:r>
          <w:rPr>
            <w:noProof/>
            <w:webHidden/>
          </w:rPr>
          <w:fldChar w:fldCharType="separate"/>
        </w:r>
        <w:r>
          <w:rPr>
            <w:noProof/>
            <w:webHidden/>
          </w:rPr>
          <w:t>10</w:t>
        </w:r>
        <w:r>
          <w:rPr>
            <w:noProof/>
            <w:webHidden/>
          </w:rPr>
          <w:fldChar w:fldCharType="end"/>
        </w:r>
      </w:hyperlink>
    </w:p>
    <w:p w14:paraId="3294BB2B" w14:textId="622BC23D"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0" w:history="1">
        <w:r w:rsidRPr="009E61C5">
          <w:rPr>
            <w:rStyle w:val="Hyperlink"/>
            <w:rFonts w:ascii="Arial" w:hAnsi="Arial" w:cs="Arial"/>
            <w:noProof/>
          </w:rPr>
          <w:t>1.4</w:t>
        </w:r>
        <w:r>
          <w:rPr>
            <w:rFonts w:asciiTheme="minorHAnsi" w:eastAsiaTheme="minorEastAsia" w:hAnsiTheme="minorHAnsi"/>
            <w:noProof/>
            <w:sz w:val="22"/>
            <w:lang w:val="en-US"/>
          </w:rPr>
          <w:tab/>
        </w:r>
        <w:r w:rsidRPr="009E61C5">
          <w:rPr>
            <w:rStyle w:val="Hyperlink"/>
            <w:rFonts w:ascii="Arial" w:hAnsi="Arial" w:cs="Arial"/>
            <w:noProof/>
          </w:rPr>
          <w:t>Mục tiêu nghiên cứu</w:t>
        </w:r>
        <w:r>
          <w:rPr>
            <w:noProof/>
            <w:webHidden/>
          </w:rPr>
          <w:tab/>
        </w:r>
        <w:r>
          <w:rPr>
            <w:noProof/>
            <w:webHidden/>
          </w:rPr>
          <w:fldChar w:fldCharType="begin"/>
        </w:r>
        <w:r>
          <w:rPr>
            <w:noProof/>
            <w:webHidden/>
          </w:rPr>
          <w:instrText xml:space="preserve"> PAGEREF _Toc117179620 \h </w:instrText>
        </w:r>
        <w:r>
          <w:rPr>
            <w:noProof/>
            <w:webHidden/>
          </w:rPr>
        </w:r>
        <w:r>
          <w:rPr>
            <w:noProof/>
            <w:webHidden/>
          </w:rPr>
          <w:fldChar w:fldCharType="separate"/>
        </w:r>
        <w:r>
          <w:rPr>
            <w:noProof/>
            <w:webHidden/>
          </w:rPr>
          <w:t>11</w:t>
        </w:r>
        <w:r>
          <w:rPr>
            <w:noProof/>
            <w:webHidden/>
          </w:rPr>
          <w:fldChar w:fldCharType="end"/>
        </w:r>
      </w:hyperlink>
    </w:p>
    <w:p w14:paraId="0EDD2F60" w14:textId="15937012"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1" w:history="1">
        <w:r w:rsidRPr="009E61C5">
          <w:rPr>
            <w:rStyle w:val="Hyperlink"/>
            <w:rFonts w:ascii="Arial" w:hAnsi="Arial" w:cs="Arial"/>
            <w:noProof/>
          </w:rPr>
          <w:t>1.5</w:t>
        </w:r>
        <w:r>
          <w:rPr>
            <w:rFonts w:asciiTheme="minorHAnsi" w:eastAsiaTheme="minorEastAsia" w:hAnsiTheme="minorHAnsi"/>
            <w:noProof/>
            <w:sz w:val="22"/>
            <w:lang w:val="en-US"/>
          </w:rPr>
          <w:tab/>
        </w:r>
        <w:r w:rsidRPr="009E61C5">
          <w:rPr>
            <w:rStyle w:val="Hyperlink"/>
            <w:rFonts w:ascii="Arial" w:hAnsi="Arial" w:cs="Arial"/>
            <w:noProof/>
          </w:rPr>
          <w:t>Bố cục đề tài</w:t>
        </w:r>
        <w:r>
          <w:rPr>
            <w:noProof/>
            <w:webHidden/>
          </w:rPr>
          <w:tab/>
        </w:r>
        <w:r>
          <w:rPr>
            <w:noProof/>
            <w:webHidden/>
          </w:rPr>
          <w:fldChar w:fldCharType="begin"/>
        </w:r>
        <w:r>
          <w:rPr>
            <w:noProof/>
            <w:webHidden/>
          </w:rPr>
          <w:instrText xml:space="preserve"> PAGEREF _Toc117179621 \h </w:instrText>
        </w:r>
        <w:r>
          <w:rPr>
            <w:noProof/>
            <w:webHidden/>
          </w:rPr>
        </w:r>
        <w:r>
          <w:rPr>
            <w:noProof/>
            <w:webHidden/>
          </w:rPr>
          <w:fldChar w:fldCharType="separate"/>
        </w:r>
        <w:r>
          <w:rPr>
            <w:noProof/>
            <w:webHidden/>
          </w:rPr>
          <w:t>11</w:t>
        </w:r>
        <w:r>
          <w:rPr>
            <w:noProof/>
            <w:webHidden/>
          </w:rPr>
          <w:fldChar w:fldCharType="end"/>
        </w:r>
      </w:hyperlink>
    </w:p>
    <w:p w14:paraId="566F25AE" w14:textId="332E160E" w:rsidR="000E733F" w:rsidRDefault="000E733F">
      <w:pPr>
        <w:pStyle w:val="TOC1"/>
        <w:rPr>
          <w:rFonts w:asciiTheme="minorHAnsi" w:eastAsiaTheme="minorEastAsia" w:hAnsiTheme="minorHAnsi"/>
          <w:b w:val="0"/>
          <w:noProof/>
          <w:sz w:val="22"/>
        </w:rPr>
      </w:pPr>
      <w:hyperlink w:anchor="_Toc117179622" w:history="1">
        <w:r w:rsidRPr="009E61C5">
          <w:rPr>
            <w:rStyle w:val="Hyperlink"/>
            <w:rFonts w:cs="Arial"/>
            <w:noProof/>
            <w:lang w:val="vi-VN"/>
          </w:rPr>
          <w:t>CHƯƠNG 2 PHÂN TÍCH, THIẾT KẾ HỆ THỐNG</w:t>
        </w:r>
        <w:r>
          <w:rPr>
            <w:noProof/>
            <w:webHidden/>
          </w:rPr>
          <w:tab/>
        </w:r>
        <w:r>
          <w:rPr>
            <w:noProof/>
            <w:webHidden/>
          </w:rPr>
          <w:fldChar w:fldCharType="begin"/>
        </w:r>
        <w:r>
          <w:rPr>
            <w:noProof/>
            <w:webHidden/>
          </w:rPr>
          <w:instrText xml:space="preserve"> PAGEREF _Toc117179622 \h </w:instrText>
        </w:r>
        <w:r>
          <w:rPr>
            <w:noProof/>
            <w:webHidden/>
          </w:rPr>
        </w:r>
        <w:r>
          <w:rPr>
            <w:noProof/>
            <w:webHidden/>
          </w:rPr>
          <w:fldChar w:fldCharType="separate"/>
        </w:r>
        <w:r>
          <w:rPr>
            <w:noProof/>
            <w:webHidden/>
          </w:rPr>
          <w:t>12</w:t>
        </w:r>
        <w:r>
          <w:rPr>
            <w:noProof/>
            <w:webHidden/>
          </w:rPr>
          <w:fldChar w:fldCharType="end"/>
        </w:r>
      </w:hyperlink>
    </w:p>
    <w:p w14:paraId="010559B5" w14:textId="287BE888"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3" w:history="1">
        <w:r w:rsidRPr="009E61C5">
          <w:rPr>
            <w:rStyle w:val="Hyperlink"/>
            <w:rFonts w:ascii="Arial" w:hAnsi="Arial" w:cs="Arial"/>
            <w:noProof/>
          </w:rPr>
          <w:t>2.1</w:t>
        </w:r>
        <w:r>
          <w:rPr>
            <w:rFonts w:asciiTheme="minorHAnsi" w:eastAsiaTheme="minorEastAsia" w:hAnsiTheme="minorHAnsi"/>
            <w:noProof/>
            <w:sz w:val="22"/>
            <w:lang w:val="en-US"/>
          </w:rPr>
          <w:tab/>
        </w:r>
        <w:r w:rsidRPr="009E61C5">
          <w:rPr>
            <w:rStyle w:val="Hyperlink"/>
            <w:rFonts w:ascii="Arial" w:hAnsi="Arial" w:cs="Arial"/>
            <w:noProof/>
          </w:rPr>
          <w:t>Phân tích hệ thống</w:t>
        </w:r>
        <w:r>
          <w:rPr>
            <w:noProof/>
            <w:webHidden/>
          </w:rPr>
          <w:tab/>
        </w:r>
        <w:r>
          <w:rPr>
            <w:noProof/>
            <w:webHidden/>
          </w:rPr>
          <w:fldChar w:fldCharType="begin"/>
        </w:r>
        <w:r>
          <w:rPr>
            <w:noProof/>
            <w:webHidden/>
          </w:rPr>
          <w:instrText xml:space="preserve"> PAGEREF _Toc117179623 \h </w:instrText>
        </w:r>
        <w:r>
          <w:rPr>
            <w:noProof/>
            <w:webHidden/>
          </w:rPr>
        </w:r>
        <w:r>
          <w:rPr>
            <w:noProof/>
            <w:webHidden/>
          </w:rPr>
          <w:fldChar w:fldCharType="separate"/>
        </w:r>
        <w:r>
          <w:rPr>
            <w:noProof/>
            <w:webHidden/>
          </w:rPr>
          <w:t>12</w:t>
        </w:r>
        <w:r>
          <w:rPr>
            <w:noProof/>
            <w:webHidden/>
          </w:rPr>
          <w:fldChar w:fldCharType="end"/>
        </w:r>
      </w:hyperlink>
    </w:p>
    <w:p w14:paraId="454F31E5" w14:textId="180CC5E9"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4" w:history="1">
        <w:r w:rsidRPr="009E61C5">
          <w:rPr>
            <w:rStyle w:val="Hyperlink"/>
            <w:rFonts w:ascii="Arial" w:hAnsi="Arial" w:cs="Arial"/>
            <w:noProof/>
          </w:rPr>
          <w:t>2.2</w:t>
        </w:r>
        <w:r>
          <w:rPr>
            <w:rFonts w:asciiTheme="minorHAnsi" w:eastAsiaTheme="minorEastAsia" w:hAnsiTheme="minorHAnsi"/>
            <w:noProof/>
            <w:sz w:val="22"/>
            <w:lang w:val="en-US"/>
          </w:rPr>
          <w:tab/>
        </w:r>
        <w:r w:rsidRPr="009E61C5">
          <w:rPr>
            <w:rStyle w:val="Hyperlink"/>
            <w:rFonts w:ascii="Arial" w:hAnsi="Arial" w:cs="Arial"/>
            <w:noProof/>
          </w:rPr>
          <w:t>Thiết kế hệ thống</w:t>
        </w:r>
        <w:r>
          <w:rPr>
            <w:noProof/>
            <w:webHidden/>
          </w:rPr>
          <w:tab/>
        </w:r>
        <w:r>
          <w:rPr>
            <w:noProof/>
            <w:webHidden/>
          </w:rPr>
          <w:fldChar w:fldCharType="begin"/>
        </w:r>
        <w:r>
          <w:rPr>
            <w:noProof/>
            <w:webHidden/>
          </w:rPr>
          <w:instrText xml:space="preserve"> PAGEREF _Toc117179624 \h </w:instrText>
        </w:r>
        <w:r>
          <w:rPr>
            <w:noProof/>
            <w:webHidden/>
          </w:rPr>
        </w:r>
        <w:r>
          <w:rPr>
            <w:noProof/>
            <w:webHidden/>
          </w:rPr>
          <w:fldChar w:fldCharType="separate"/>
        </w:r>
        <w:r>
          <w:rPr>
            <w:noProof/>
            <w:webHidden/>
          </w:rPr>
          <w:t>14</w:t>
        </w:r>
        <w:r>
          <w:rPr>
            <w:noProof/>
            <w:webHidden/>
          </w:rPr>
          <w:fldChar w:fldCharType="end"/>
        </w:r>
      </w:hyperlink>
    </w:p>
    <w:p w14:paraId="0A3A006D" w14:textId="220DDA8E" w:rsidR="000E733F" w:rsidRDefault="000E733F">
      <w:pPr>
        <w:pStyle w:val="TOC1"/>
        <w:rPr>
          <w:rFonts w:asciiTheme="minorHAnsi" w:eastAsiaTheme="minorEastAsia" w:hAnsiTheme="minorHAnsi"/>
          <w:b w:val="0"/>
          <w:noProof/>
          <w:sz w:val="22"/>
        </w:rPr>
      </w:pPr>
      <w:hyperlink w:anchor="_Toc117179625" w:history="1">
        <w:r w:rsidRPr="009E61C5">
          <w:rPr>
            <w:rStyle w:val="Hyperlink"/>
            <w:rFonts w:cs="Arial"/>
            <w:noProof/>
          </w:rPr>
          <w:t>CHƯƠNG 3 CSDL TRONG MS SQL SERVER</w:t>
        </w:r>
        <w:r>
          <w:rPr>
            <w:noProof/>
            <w:webHidden/>
          </w:rPr>
          <w:tab/>
        </w:r>
        <w:r>
          <w:rPr>
            <w:noProof/>
            <w:webHidden/>
          </w:rPr>
          <w:fldChar w:fldCharType="begin"/>
        </w:r>
        <w:r>
          <w:rPr>
            <w:noProof/>
            <w:webHidden/>
          </w:rPr>
          <w:instrText xml:space="preserve"> PAGEREF _Toc117179625 \h </w:instrText>
        </w:r>
        <w:r>
          <w:rPr>
            <w:noProof/>
            <w:webHidden/>
          </w:rPr>
        </w:r>
        <w:r>
          <w:rPr>
            <w:noProof/>
            <w:webHidden/>
          </w:rPr>
          <w:fldChar w:fldCharType="separate"/>
        </w:r>
        <w:r>
          <w:rPr>
            <w:noProof/>
            <w:webHidden/>
          </w:rPr>
          <w:t>58</w:t>
        </w:r>
        <w:r>
          <w:rPr>
            <w:noProof/>
            <w:webHidden/>
          </w:rPr>
          <w:fldChar w:fldCharType="end"/>
        </w:r>
      </w:hyperlink>
    </w:p>
    <w:p w14:paraId="6E2F198E" w14:textId="3B42E6FA"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6" w:history="1">
        <w:r w:rsidRPr="009E61C5">
          <w:rPr>
            <w:rStyle w:val="Hyperlink"/>
            <w:rFonts w:ascii="Arial" w:hAnsi="Arial" w:cs="Arial"/>
            <w:noProof/>
          </w:rPr>
          <w:t>3.1</w:t>
        </w:r>
        <w:r>
          <w:rPr>
            <w:rFonts w:asciiTheme="minorHAnsi" w:eastAsiaTheme="minorEastAsia" w:hAnsiTheme="minorHAnsi"/>
            <w:noProof/>
            <w:sz w:val="22"/>
            <w:lang w:val="en-US"/>
          </w:rPr>
          <w:tab/>
        </w:r>
        <w:r w:rsidRPr="009E61C5">
          <w:rPr>
            <w:rStyle w:val="Hyperlink"/>
            <w:rFonts w:ascii="Arial" w:hAnsi="Arial" w:cs="Arial"/>
            <w:noProof/>
          </w:rPr>
          <w:t>Các bảng trong database</w:t>
        </w:r>
        <w:r>
          <w:rPr>
            <w:noProof/>
            <w:webHidden/>
          </w:rPr>
          <w:tab/>
        </w:r>
        <w:r>
          <w:rPr>
            <w:noProof/>
            <w:webHidden/>
          </w:rPr>
          <w:fldChar w:fldCharType="begin"/>
        </w:r>
        <w:r>
          <w:rPr>
            <w:noProof/>
            <w:webHidden/>
          </w:rPr>
          <w:instrText xml:space="preserve"> PAGEREF _Toc117179626 \h </w:instrText>
        </w:r>
        <w:r>
          <w:rPr>
            <w:noProof/>
            <w:webHidden/>
          </w:rPr>
        </w:r>
        <w:r>
          <w:rPr>
            <w:noProof/>
            <w:webHidden/>
          </w:rPr>
          <w:fldChar w:fldCharType="separate"/>
        </w:r>
        <w:r>
          <w:rPr>
            <w:noProof/>
            <w:webHidden/>
          </w:rPr>
          <w:t>58</w:t>
        </w:r>
        <w:r>
          <w:rPr>
            <w:noProof/>
            <w:webHidden/>
          </w:rPr>
          <w:fldChar w:fldCharType="end"/>
        </w:r>
      </w:hyperlink>
    </w:p>
    <w:p w14:paraId="1FF45320" w14:textId="56CBDD1D"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7" w:history="1">
        <w:r w:rsidRPr="009E61C5">
          <w:rPr>
            <w:rStyle w:val="Hyperlink"/>
            <w:rFonts w:ascii="Arial" w:hAnsi="Arial" w:cs="Arial"/>
            <w:noProof/>
          </w:rPr>
          <w:t>3.2</w:t>
        </w:r>
        <w:r>
          <w:rPr>
            <w:rFonts w:asciiTheme="minorHAnsi" w:eastAsiaTheme="minorEastAsia" w:hAnsiTheme="minorHAnsi"/>
            <w:noProof/>
            <w:sz w:val="22"/>
            <w:lang w:val="en-US"/>
          </w:rPr>
          <w:tab/>
        </w:r>
        <w:r w:rsidRPr="009E61C5">
          <w:rPr>
            <w:rStyle w:val="Hyperlink"/>
            <w:rFonts w:ascii="Arial" w:hAnsi="Arial" w:cs="Arial"/>
            <w:noProof/>
          </w:rPr>
          <w:t>Mối quan hệ giữa các bảng</w:t>
        </w:r>
        <w:r>
          <w:rPr>
            <w:noProof/>
            <w:webHidden/>
          </w:rPr>
          <w:tab/>
        </w:r>
        <w:r>
          <w:rPr>
            <w:noProof/>
            <w:webHidden/>
          </w:rPr>
          <w:fldChar w:fldCharType="begin"/>
        </w:r>
        <w:r>
          <w:rPr>
            <w:noProof/>
            <w:webHidden/>
          </w:rPr>
          <w:instrText xml:space="preserve"> PAGEREF _Toc117179627 \h </w:instrText>
        </w:r>
        <w:r>
          <w:rPr>
            <w:noProof/>
            <w:webHidden/>
          </w:rPr>
        </w:r>
        <w:r>
          <w:rPr>
            <w:noProof/>
            <w:webHidden/>
          </w:rPr>
          <w:fldChar w:fldCharType="separate"/>
        </w:r>
        <w:r>
          <w:rPr>
            <w:noProof/>
            <w:webHidden/>
          </w:rPr>
          <w:t>64</w:t>
        </w:r>
        <w:r>
          <w:rPr>
            <w:noProof/>
            <w:webHidden/>
          </w:rPr>
          <w:fldChar w:fldCharType="end"/>
        </w:r>
      </w:hyperlink>
    </w:p>
    <w:p w14:paraId="7B25B3E2" w14:textId="18208FA6" w:rsidR="000E733F" w:rsidRDefault="000E733F">
      <w:pPr>
        <w:pStyle w:val="TOC1"/>
        <w:rPr>
          <w:rFonts w:asciiTheme="minorHAnsi" w:eastAsiaTheme="minorEastAsia" w:hAnsiTheme="minorHAnsi"/>
          <w:b w:val="0"/>
          <w:noProof/>
          <w:sz w:val="22"/>
        </w:rPr>
      </w:pPr>
      <w:hyperlink w:anchor="_Toc117179628" w:history="1">
        <w:r w:rsidRPr="009E61C5">
          <w:rPr>
            <w:rStyle w:val="Hyperlink"/>
            <w:rFonts w:cs="Arial"/>
            <w:noProof/>
          </w:rPr>
          <w:t>CHƯƠNG 4 HIỆN THỰC HỆ THỐNG</w:t>
        </w:r>
        <w:r>
          <w:rPr>
            <w:noProof/>
            <w:webHidden/>
          </w:rPr>
          <w:tab/>
        </w:r>
        <w:r>
          <w:rPr>
            <w:noProof/>
            <w:webHidden/>
          </w:rPr>
          <w:fldChar w:fldCharType="begin"/>
        </w:r>
        <w:r>
          <w:rPr>
            <w:noProof/>
            <w:webHidden/>
          </w:rPr>
          <w:instrText xml:space="preserve"> PAGEREF _Toc117179628 \h </w:instrText>
        </w:r>
        <w:r>
          <w:rPr>
            <w:noProof/>
            <w:webHidden/>
          </w:rPr>
        </w:r>
        <w:r>
          <w:rPr>
            <w:noProof/>
            <w:webHidden/>
          </w:rPr>
          <w:fldChar w:fldCharType="separate"/>
        </w:r>
        <w:r>
          <w:rPr>
            <w:noProof/>
            <w:webHidden/>
          </w:rPr>
          <w:t>69</w:t>
        </w:r>
        <w:r>
          <w:rPr>
            <w:noProof/>
            <w:webHidden/>
          </w:rPr>
          <w:fldChar w:fldCharType="end"/>
        </w:r>
      </w:hyperlink>
    </w:p>
    <w:p w14:paraId="7072ED52" w14:textId="13A3FCD9"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29" w:history="1">
        <w:r w:rsidRPr="009E61C5">
          <w:rPr>
            <w:rStyle w:val="Hyperlink"/>
            <w:rFonts w:ascii="Arial" w:hAnsi="Arial" w:cs="Arial"/>
            <w:noProof/>
          </w:rPr>
          <w:t>4.1</w:t>
        </w:r>
        <w:r>
          <w:rPr>
            <w:rFonts w:asciiTheme="minorHAnsi" w:eastAsiaTheme="minorEastAsia" w:hAnsiTheme="minorHAnsi"/>
            <w:noProof/>
            <w:sz w:val="22"/>
            <w:lang w:val="en-US"/>
          </w:rPr>
          <w:tab/>
        </w:r>
        <w:r w:rsidRPr="009E61C5">
          <w:rPr>
            <w:rStyle w:val="Hyperlink"/>
            <w:rFonts w:ascii="Arial" w:hAnsi="Arial" w:cs="Arial"/>
            <w:noProof/>
          </w:rPr>
          <w:t>Phía admin</w:t>
        </w:r>
        <w:r>
          <w:rPr>
            <w:noProof/>
            <w:webHidden/>
          </w:rPr>
          <w:tab/>
        </w:r>
        <w:r>
          <w:rPr>
            <w:noProof/>
            <w:webHidden/>
          </w:rPr>
          <w:fldChar w:fldCharType="begin"/>
        </w:r>
        <w:r>
          <w:rPr>
            <w:noProof/>
            <w:webHidden/>
          </w:rPr>
          <w:instrText xml:space="preserve"> PAGEREF _Toc117179629 \h </w:instrText>
        </w:r>
        <w:r>
          <w:rPr>
            <w:noProof/>
            <w:webHidden/>
          </w:rPr>
        </w:r>
        <w:r>
          <w:rPr>
            <w:noProof/>
            <w:webHidden/>
          </w:rPr>
          <w:fldChar w:fldCharType="separate"/>
        </w:r>
        <w:r>
          <w:rPr>
            <w:noProof/>
            <w:webHidden/>
          </w:rPr>
          <w:t>69</w:t>
        </w:r>
        <w:r>
          <w:rPr>
            <w:noProof/>
            <w:webHidden/>
          </w:rPr>
          <w:fldChar w:fldCharType="end"/>
        </w:r>
      </w:hyperlink>
    </w:p>
    <w:p w14:paraId="04074553" w14:textId="31D13CC7" w:rsidR="000E733F" w:rsidRDefault="000E733F">
      <w:pPr>
        <w:pStyle w:val="TOC2"/>
        <w:tabs>
          <w:tab w:val="left" w:pos="880"/>
          <w:tab w:val="right" w:leader="dot" w:pos="9061"/>
        </w:tabs>
        <w:rPr>
          <w:rFonts w:asciiTheme="minorHAnsi" w:eastAsiaTheme="minorEastAsia" w:hAnsiTheme="minorHAnsi"/>
          <w:noProof/>
          <w:sz w:val="22"/>
          <w:lang w:val="en-US"/>
        </w:rPr>
      </w:pPr>
      <w:hyperlink w:anchor="_Toc117179630" w:history="1">
        <w:r w:rsidRPr="009E61C5">
          <w:rPr>
            <w:rStyle w:val="Hyperlink"/>
            <w:rFonts w:ascii="Arial" w:hAnsi="Arial" w:cs="Arial"/>
            <w:noProof/>
          </w:rPr>
          <w:t>4.2</w:t>
        </w:r>
        <w:r>
          <w:rPr>
            <w:rFonts w:asciiTheme="minorHAnsi" w:eastAsiaTheme="minorEastAsia" w:hAnsiTheme="minorHAnsi"/>
            <w:noProof/>
            <w:sz w:val="22"/>
            <w:lang w:val="en-US"/>
          </w:rPr>
          <w:tab/>
        </w:r>
        <w:r w:rsidRPr="009E61C5">
          <w:rPr>
            <w:rStyle w:val="Hyperlink"/>
            <w:rFonts w:ascii="Arial" w:hAnsi="Arial" w:cs="Arial"/>
            <w:noProof/>
          </w:rPr>
          <w:t>Phía nhân viên</w:t>
        </w:r>
        <w:r>
          <w:rPr>
            <w:noProof/>
            <w:webHidden/>
          </w:rPr>
          <w:tab/>
        </w:r>
        <w:r>
          <w:rPr>
            <w:noProof/>
            <w:webHidden/>
          </w:rPr>
          <w:fldChar w:fldCharType="begin"/>
        </w:r>
        <w:r>
          <w:rPr>
            <w:noProof/>
            <w:webHidden/>
          </w:rPr>
          <w:instrText xml:space="preserve"> PAGEREF _Toc117179630 \h </w:instrText>
        </w:r>
        <w:r>
          <w:rPr>
            <w:noProof/>
            <w:webHidden/>
          </w:rPr>
        </w:r>
        <w:r>
          <w:rPr>
            <w:noProof/>
            <w:webHidden/>
          </w:rPr>
          <w:fldChar w:fldCharType="separate"/>
        </w:r>
        <w:r>
          <w:rPr>
            <w:noProof/>
            <w:webHidden/>
          </w:rPr>
          <w:t>91</w:t>
        </w:r>
        <w:r>
          <w:rPr>
            <w:noProof/>
            <w:webHidden/>
          </w:rPr>
          <w:fldChar w:fldCharType="end"/>
        </w:r>
      </w:hyperlink>
    </w:p>
    <w:p w14:paraId="377819C7" w14:textId="25FB2F3C" w:rsidR="00BE23BB" w:rsidRPr="00AE537F" w:rsidRDefault="00BE23BB" w:rsidP="00BE23BB">
      <w:pPr>
        <w:spacing w:after="160" w:line="256" w:lineRule="auto"/>
        <w:rPr>
          <w:rFonts w:ascii="Arial" w:hAnsi="Arial" w:cs="Arial"/>
          <w:lang w:val="en-US"/>
        </w:rPr>
      </w:pPr>
      <w:r w:rsidRPr="00AE537F">
        <w:rPr>
          <w:rFonts w:ascii="Arial" w:hAnsi="Arial" w:cs="Arial"/>
        </w:rPr>
        <w:fldChar w:fldCharType="end"/>
      </w:r>
    </w:p>
    <w:p w14:paraId="1581C15C" w14:textId="6F842B82" w:rsidR="00797B20" w:rsidRPr="00AE537F" w:rsidRDefault="00BE23BB" w:rsidP="00C06E70">
      <w:pPr>
        <w:pStyle w:val="SECTION"/>
      </w:pPr>
      <w:r w:rsidRPr="00AE537F">
        <w:br w:type="page"/>
      </w:r>
      <w:r w:rsidR="00797B20" w:rsidRPr="00AE537F">
        <w:lastRenderedPageBreak/>
        <w:t>MỤC LỤC TỪ VIẾT TẮT</w:t>
      </w:r>
    </w:p>
    <w:tbl>
      <w:tblPr>
        <w:tblStyle w:val="TableGrid"/>
        <w:tblW w:w="0" w:type="auto"/>
        <w:tblLook w:val="04A0" w:firstRow="1" w:lastRow="0" w:firstColumn="1" w:lastColumn="0" w:noHBand="0" w:noVBand="1"/>
      </w:tblPr>
      <w:tblGrid>
        <w:gridCol w:w="4530"/>
        <w:gridCol w:w="4531"/>
      </w:tblGrid>
      <w:tr w:rsidR="00797B20" w:rsidRPr="00AE537F" w14:paraId="1C8D43FB" w14:textId="77777777" w:rsidTr="008F3CBB">
        <w:tc>
          <w:tcPr>
            <w:tcW w:w="4530" w:type="dxa"/>
          </w:tcPr>
          <w:p w14:paraId="67A18EBA" w14:textId="6ECCC2E5"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CSDL</w:t>
            </w:r>
          </w:p>
        </w:tc>
        <w:tc>
          <w:tcPr>
            <w:tcW w:w="4531" w:type="dxa"/>
          </w:tcPr>
          <w:p w14:paraId="3BED601E" w14:textId="6D26F8A9"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CƠ SỞ DỮ LIỆU</w:t>
            </w:r>
          </w:p>
        </w:tc>
      </w:tr>
      <w:tr w:rsidR="00797B20" w:rsidRPr="00AE537F" w14:paraId="168D24BD" w14:textId="77777777" w:rsidTr="008F3CBB">
        <w:tc>
          <w:tcPr>
            <w:tcW w:w="4530" w:type="dxa"/>
          </w:tcPr>
          <w:p w14:paraId="4331C10C" w14:textId="575BDEB1"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MS</w:t>
            </w:r>
          </w:p>
        </w:tc>
        <w:tc>
          <w:tcPr>
            <w:tcW w:w="4531" w:type="dxa"/>
          </w:tcPr>
          <w:p w14:paraId="66C7B58F" w14:textId="504031E3"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MICROSOFT</w:t>
            </w:r>
          </w:p>
        </w:tc>
      </w:tr>
    </w:tbl>
    <w:p w14:paraId="71AC4C61" w14:textId="77777777" w:rsidR="00AD42E5" w:rsidRPr="00AE537F" w:rsidRDefault="00797B20" w:rsidP="00797B20">
      <w:pPr>
        <w:spacing w:after="200" w:line="276" w:lineRule="auto"/>
        <w:rPr>
          <w:rFonts w:ascii="Arial" w:eastAsia="Times New Roman" w:hAnsi="Arial" w:cs="Arial"/>
          <w:b/>
          <w:sz w:val="28"/>
          <w:szCs w:val="24"/>
          <w:lang w:val="en-US"/>
        </w:rPr>
      </w:pPr>
      <w:r w:rsidRPr="00AE537F">
        <w:rPr>
          <w:rFonts w:ascii="Arial" w:hAnsi="Arial" w:cs="Arial"/>
        </w:rPr>
        <w:t xml:space="preserve"> </w:t>
      </w:r>
      <w:r w:rsidRPr="00AE537F">
        <w:rPr>
          <w:rFonts w:ascii="Arial" w:hAnsi="Arial" w:cs="Arial"/>
        </w:rPr>
        <w:br w:type="page"/>
      </w:r>
    </w:p>
    <w:p w14:paraId="7AF581CD" w14:textId="18975727" w:rsidR="00753801" w:rsidRDefault="00BE23BB" w:rsidP="00C06E70">
      <w:pPr>
        <w:pStyle w:val="SECTION"/>
      </w:pPr>
      <w:r w:rsidRPr="00AE537F">
        <w:lastRenderedPageBreak/>
        <w:t>MỤC LỤC HÌNH ẢNH</w:t>
      </w:r>
    </w:p>
    <w:p w14:paraId="3CD6CFC2" w14:textId="79DCB246" w:rsidR="00D5114F" w:rsidRDefault="00C06E70">
      <w:pPr>
        <w:pStyle w:val="TableofFigures"/>
        <w:tabs>
          <w:tab w:val="right" w:leader="dot" w:pos="9061"/>
        </w:tabs>
        <w:rPr>
          <w:rFonts w:asciiTheme="minorHAnsi" w:eastAsiaTheme="minorEastAsia" w:hAnsiTheme="minorHAnsi"/>
          <w:noProof/>
          <w:sz w:val="22"/>
          <w:lang w:val="en-US"/>
        </w:rPr>
      </w:pPr>
      <w:r>
        <w:rPr>
          <w:rFonts w:ascii="Arial" w:hAnsi="Arial" w:cs="Arial"/>
        </w:rPr>
        <w:fldChar w:fldCharType="begin"/>
      </w:r>
      <w:r>
        <w:rPr>
          <w:rFonts w:ascii="Arial" w:hAnsi="Arial" w:cs="Arial"/>
        </w:rPr>
        <w:instrText xml:space="preserve"> TOC \h \z \c "Hinh 2.2." </w:instrText>
      </w:r>
      <w:r>
        <w:rPr>
          <w:rFonts w:ascii="Arial" w:hAnsi="Arial" w:cs="Arial"/>
        </w:rPr>
        <w:fldChar w:fldCharType="separate"/>
      </w:r>
      <w:hyperlink w:anchor="_Toc117179355" w:history="1">
        <w:r w:rsidR="00D5114F" w:rsidRPr="003976DE">
          <w:rPr>
            <w:rStyle w:val="Hyperlink"/>
            <w:noProof/>
          </w:rPr>
          <w:t>Hinh 2.2.1</w:t>
        </w:r>
        <w:r w:rsidR="00D5114F" w:rsidRPr="003976DE">
          <w:rPr>
            <w:rStyle w:val="Hyperlink"/>
            <w:noProof/>
            <w:lang w:val="en-US"/>
          </w:rPr>
          <w:t xml:space="preserve"> Sơ đồ lớp</w:t>
        </w:r>
        <w:r w:rsidR="00D5114F">
          <w:rPr>
            <w:noProof/>
            <w:webHidden/>
          </w:rPr>
          <w:tab/>
        </w:r>
        <w:r w:rsidR="00D5114F">
          <w:rPr>
            <w:noProof/>
            <w:webHidden/>
          </w:rPr>
          <w:fldChar w:fldCharType="begin"/>
        </w:r>
        <w:r w:rsidR="00D5114F">
          <w:rPr>
            <w:noProof/>
            <w:webHidden/>
          </w:rPr>
          <w:instrText xml:space="preserve"> PAGEREF _Toc117179355 \h </w:instrText>
        </w:r>
        <w:r w:rsidR="00D5114F">
          <w:rPr>
            <w:noProof/>
            <w:webHidden/>
          </w:rPr>
        </w:r>
        <w:r w:rsidR="00D5114F">
          <w:rPr>
            <w:noProof/>
            <w:webHidden/>
          </w:rPr>
          <w:fldChar w:fldCharType="separate"/>
        </w:r>
        <w:r w:rsidR="00D5114F">
          <w:rPr>
            <w:noProof/>
            <w:webHidden/>
          </w:rPr>
          <w:t>14</w:t>
        </w:r>
        <w:r w:rsidR="00D5114F">
          <w:rPr>
            <w:noProof/>
            <w:webHidden/>
          </w:rPr>
          <w:fldChar w:fldCharType="end"/>
        </w:r>
      </w:hyperlink>
    </w:p>
    <w:p w14:paraId="00F742D2" w14:textId="17ED2C95" w:rsidR="00C06E70" w:rsidRDefault="00C06E70" w:rsidP="00753801">
      <w:pPr>
        <w:pStyle w:val="SECTION"/>
        <w:rPr>
          <w:rFonts w:ascii="Arial" w:hAnsi="Arial" w:cs="Arial"/>
        </w:rPr>
      </w:pPr>
      <w:r>
        <w:rPr>
          <w:rFonts w:ascii="Arial" w:hAnsi="Arial" w:cs="Arial"/>
        </w:rPr>
        <w:fldChar w:fldCharType="end"/>
      </w:r>
    </w:p>
    <w:p w14:paraId="1728ABB5" w14:textId="788075D1" w:rsidR="000E733F" w:rsidRDefault="00753801">
      <w:pPr>
        <w:pStyle w:val="TableofFigures"/>
        <w:tabs>
          <w:tab w:val="right" w:leader="dot" w:pos="9061"/>
        </w:tabs>
        <w:rPr>
          <w:rFonts w:asciiTheme="minorHAnsi" w:eastAsiaTheme="minorEastAsia" w:hAnsiTheme="minorHAnsi"/>
          <w:noProof/>
          <w:sz w:val="22"/>
          <w:lang w:val="en-US"/>
        </w:rPr>
      </w:pPr>
      <w:r>
        <w:rPr>
          <w:rFonts w:ascii="Arial" w:hAnsi="Arial" w:cs="Arial"/>
        </w:rPr>
        <w:fldChar w:fldCharType="begin"/>
      </w:r>
      <w:r>
        <w:rPr>
          <w:rFonts w:ascii="Arial" w:hAnsi="Arial" w:cs="Arial"/>
        </w:rPr>
        <w:instrText xml:space="preserve"> TOC \h \z \c "Hình" </w:instrText>
      </w:r>
      <w:r>
        <w:rPr>
          <w:rFonts w:ascii="Arial" w:hAnsi="Arial" w:cs="Arial"/>
        </w:rPr>
        <w:fldChar w:fldCharType="separate"/>
      </w:r>
      <w:hyperlink w:anchor="_Toc117179554" w:history="1">
        <w:r w:rsidR="000E733F" w:rsidRPr="00517875">
          <w:rPr>
            <w:rStyle w:val="Hyperlink"/>
            <w:noProof/>
          </w:rPr>
          <w:t>Hình 2.2.2.1 Sơ đồ duyệt đơn đặt hàng phía Admin</w:t>
        </w:r>
        <w:r w:rsidR="000E733F">
          <w:rPr>
            <w:noProof/>
            <w:webHidden/>
          </w:rPr>
          <w:tab/>
        </w:r>
        <w:r w:rsidR="000E733F">
          <w:rPr>
            <w:noProof/>
            <w:webHidden/>
          </w:rPr>
          <w:fldChar w:fldCharType="begin"/>
        </w:r>
        <w:r w:rsidR="000E733F">
          <w:rPr>
            <w:noProof/>
            <w:webHidden/>
          </w:rPr>
          <w:instrText xml:space="preserve"> PAGEREF _Toc117179554 \h </w:instrText>
        </w:r>
        <w:r w:rsidR="000E733F">
          <w:rPr>
            <w:noProof/>
            <w:webHidden/>
          </w:rPr>
        </w:r>
        <w:r w:rsidR="000E733F">
          <w:rPr>
            <w:noProof/>
            <w:webHidden/>
          </w:rPr>
          <w:fldChar w:fldCharType="separate"/>
        </w:r>
        <w:r w:rsidR="000E733F">
          <w:rPr>
            <w:noProof/>
            <w:webHidden/>
          </w:rPr>
          <w:t>15</w:t>
        </w:r>
        <w:r w:rsidR="000E733F">
          <w:rPr>
            <w:noProof/>
            <w:webHidden/>
          </w:rPr>
          <w:fldChar w:fldCharType="end"/>
        </w:r>
      </w:hyperlink>
    </w:p>
    <w:p w14:paraId="0E500617" w14:textId="01583ED3" w:rsidR="000E733F" w:rsidRDefault="000E733F">
      <w:pPr>
        <w:pStyle w:val="TableofFigures"/>
        <w:tabs>
          <w:tab w:val="right" w:leader="dot" w:pos="9061"/>
        </w:tabs>
        <w:rPr>
          <w:rFonts w:asciiTheme="minorHAnsi" w:eastAsiaTheme="minorEastAsia" w:hAnsiTheme="minorHAnsi"/>
          <w:noProof/>
          <w:sz w:val="22"/>
          <w:lang w:val="en-US"/>
        </w:rPr>
      </w:pPr>
      <w:hyperlink w:anchor="_Toc117179555" w:history="1">
        <w:r w:rsidRPr="00517875">
          <w:rPr>
            <w:rStyle w:val="Hyperlink"/>
            <w:noProof/>
          </w:rPr>
          <w:t>Hình 2.2.2.2 Sơ đồ xem danh sách banner phía Admin</w:t>
        </w:r>
        <w:r>
          <w:rPr>
            <w:noProof/>
            <w:webHidden/>
          </w:rPr>
          <w:tab/>
        </w:r>
        <w:r>
          <w:rPr>
            <w:noProof/>
            <w:webHidden/>
          </w:rPr>
          <w:fldChar w:fldCharType="begin"/>
        </w:r>
        <w:r>
          <w:rPr>
            <w:noProof/>
            <w:webHidden/>
          </w:rPr>
          <w:instrText xml:space="preserve"> PAGEREF _Toc117179555 \h </w:instrText>
        </w:r>
        <w:r>
          <w:rPr>
            <w:noProof/>
            <w:webHidden/>
          </w:rPr>
        </w:r>
        <w:r>
          <w:rPr>
            <w:noProof/>
            <w:webHidden/>
          </w:rPr>
          <w:fldChar w:fldCharType="separate"/>
        </w:r>
        <w:r>
          <w:rPr>
            <w:noProof/>
            <w:webHidden/>
          </w:rPr>
          <w:t>15</w:t>
        </w:r>
        <w:r>
          <w:rPr>
            <w:noProof/>
            <w:webHidden/>
          </w:rPr>
          <w:fldChar w:fldCharType="end"/>
        </w:r>
      </w:hyperlink>
    </w:p>
    <w:p w14:paraId="2F0650D6" w14:textId="365AAB5D" w:rsidR="000E733F" w:rsidRDefault="000E733F">
      <w:pPr>
        <w:pStyle w:val="TableofFigures"/>
        <w:tabs>
          <w:tab w:val="right" w:leader="dot" w:pos="9061"/>
        </w:tabs>
        <w:rPr>
          <w:rFonts w:asciiTheme="minorHAnsi" w:eastAsiaTheme="minorEastAsia" w:hAnsiTheme="minorHAnsi"/>
          <w:noProof/>
          <w:sz w:val="22"/>
          <w:lang w:val="en-US"/>
        </w:rPr>
      </w:pPr>
      <w:hyperlink w:anchor="_Toc117179556" w:history="1">
        <w:r w:rsidRPr="00517875">
          <w:rPr>
            <w:rStyle w:val="Hyperlink"/>
            <w:noProof/>
          </w:rPr>
          <w:t>Hình 2.2.2.3 Sơ đồ xem danh sách danh mục phía Admin</w:t>
        </w:r>
        <w:r>
          <w:rPr>
            <w:noProof/>
            <w:webHidden/>
          </w:rPr>
          <w:tab/>
        </w:r>
        <w:r>
          <w:rPr>
            <w:noProof/>
            <w:webHidden/>
          </w:rPr>
          <w:fldChar w:fldCharType="begin"/>
        </w:r>
        <w:r>
          <w:rPr>
            <w:noProof/>
            <w:webHidden/>
          </w:rPr>
          <w:instrText xml:space="preserve"> PAGEREF _Toc117179556 \h </w:instrText>
        </w:r>
        <w:r>
          <w:rPr>
            <w:noProof/>
            <w:webHidden/>
          </w:rPr>
        </w:r>
        <w:r>
          <w:rPr>
            <w:noProof/>
            <w:webHidden/>
          </w:rPr>
          <w:fldChar w:fldCharType="separate"/>
        </w:r>
        <w:r>
          <w:rPr>
            <w:noProof/>
            <w:webHidden/>
          </w:rPr>
          <w:t>16</w:t>
        </w:r>
        <w:r>
          <w:rPr>
            <w:noProof/>
            <w:webHidden/>
          </w:rPr>
          <w:fldChar w:fldCharType="end"/>
        </w:r>
      </w:hyperlink>
    </w:p>
    <w:p w14:paraId="2057E93A" w14:textId="321D45B4" w:rsidR="000E733F" w:rsidRDefault="000E733F">
      <w:pPr>
        <w:pStyle w:val="TableofFigures"/>
        <w:tabs>
          <w:tab w:val="right" w:leader="dot" w:pos="9061"/>
        </w:tabs>
        <w:rPr>
          <w:rFonts w:asciiTheme="minorHAnsi" w:eastAsiaTheme="minorEastAsia" w:hAnsiTheme="minorHAnsi"/>
          <w:noProof/>
          <w:sz w:val="22"/>
          <w:lang w:val="en-US"/>
        </w:rPr>
      </w:pPr>
      <w:hyperlink w:anchor="_Toc117179557" w:history="1">
        <w:r w:rsidRPr="00517875">
          <w:rPr>
            <w:rStyle w:val="Hyperlink"/>
            <w:noProof/>
          </w:rPr>
          <w:t>Hình 2.2.2.4</w:t>
        </w:r>
        <w:r w:rsidRPr="00517875">
          <w:rPr>
            <w:rStyle w:val="Hyperlink"/>
            <w:noProof/>
            <w:lang w:val="en-US"/>
          </w:rPr>
          <w:t xml:space="preserve"> Sơ đồ tạo banner phía Admin</w:t>
        </w:r>
        <w:r>
          <w:rPr>
            <w:noProof/>
            <w:webHidden/>
          </w:rPr>
          <w:tab/>
        </w:r>
        <w:r>
          <w:rPr>
            <w:noProof/>
            <w:webHidden/>
          </w:rPr>
          <w:fldChar w:fldCharType="begin"/>
        </w:r>
        <w:r>
          <w:rPr>
            <w:noProof/>
            <w:webHidden/>
          </w:rPr>
          <w:instrText xml:space="preserve"> PAGEREF _Toc117179557 \h </w:instrText>
        </w:r>
        <w:r>
          <w:rPr>
            <w:noProof/>
            <w:webHidden/>
          </w:rPr>
        </w:r>
        <w:r>
          <w:rPr>
            <w:noProof/>
            <w:webHidden/>
          </w:rPr>
          <w:fldChar w:fldCharType="separate"/>
        </w:r>
        <w:r>
          <w:rPr>
            <w:noProof/>
            <w:webHidden/>
          </w:rPr>
          <w:t>16</w:t>
        </w:r>
        <w:r>
          <w:rPr>
            <w:noProof/>
            <w:webHidden/>
          </w:rPr>
          <w:fldChar w:fldCharType="end"/>
        </w:r>
      </w:hyperlink>
    </w:p>
    <w:p w14:paraId="679B147C" w14:textId="33871599" w:rsidR="000E733F" w:rsidRDefault="000E733F">
      <w:pPr>
        <w:pStyle w:val="TableofFigures"/>
        <w:tabs>
          <w:tab w:val="right" w:leader="dot" w:pos="9061"/>
        </w:tabs>
        <w:rPr>
          <w:rFonts w:asciiTheme="minorHAnsi" w:eastAsiaTheme="minorEastAsia" w:hAnsiTheme="minorHAnsi"/>
          <w:noProof/>
          <w:sz w:val="22"/>
          <w:lang w:val="en-US"/>
        </w:rPr>
      </w:pPr>
      <w:hyperlink w:anchor="_Toc117179558" w:history="1">
        <w:r w:rsidRPr="00517875">
          <w:rPr>
            <w:rStyle w:val="Hyperlink"/>
            <w:noProof/>
          </w:rPr>
          <w:t>Hình 2.2.2.5 Sơ đồ tạo danh mục phía Admin</w:t>
        </w:r>
        <w:r>
          <w:rPr>
            <w:noProof/>
            <w:webHidden/>
          </w:rPr>
          <w:tab/>
        </w:r>
        <w:r>
          <w:rPr>
            <w:noProof/>
            <w:webHidden/>
          </w:rPr>
          <w:fldChar w:fldCharType="begin"/>
        </w:r>
        <w:r>
          <w:rPr>
            <w:noProof/>
            <w:webHidden/>
          </w:rPr>
          <w:instrText xml:space="preserve"> PAGEREF _Toc117179558 \h </w:instrText>
        </w:r>
        <w:r>
          <w:rPr>
            <w:noProof/>
            <w:webHidden/>
          </w:rPr>
        </w:r>
        <w:r>
          <w:rPr>
            <w:noProof/>
            <w:webHidden/>
          </w:rPr>
          <w:fldChar w:fldCharType="separate"/>
        </w:r>
        <w:r>
          <w:rPr>
            <w:noProof/>
            <w:webHidden/>
          </w:rPr>
          <w:t>17</w:t>
        </w:r>
        <w:r>
          <w:rPr>
            <w:noProof/>
            <w:webHidden/>
          </w:rPr>
          <w:fldChar w:fldCharType="end"/>
        </w:r>
      </w:hyperlink>
    </w:p>
    <w:p w14:paraId="436DBEA6" w14:textId="369F9BF0" w:rsidR="000E733F" w:rsidRDefault="000E733F">
      <w:pPr>
        <w:pStyle w:val="TableofFigures"/>
        <w:tabs>
          <w:tab w:val="right" w:leader="dot" w:pos="9061"/>
        </w:tabs>
        <w:rPr>
          <w:rFonts w:asciiTheme="minorHAnsi" w:eastAsiaTheme="minorEastAsia" w:hAnsiTheme="minorHAnsi"/>
          <w:noProof/>
          <w:sz w:val="22"/>
          <w:lang w:val="en-US"/>
        </w:rPr>
      </w:pPr>
      <w:hyperlink w:anchor="_Toc117179559" w:history="1">
        <w:r w:rsidRPr="00517875">
          <w:rPr>
            <w:rStyle w:val="Hyperlink"/>
            <w:noProof/>
          </w:rPr>
          <w:t>Hình 2.2.2.6 Sơ đồ tạo sản phẩm phía Admin</w:t>
        </w:r>
        <w:r>
          <w:rPr>
            <w:noProof/>
            <w:webHidden/>
          </w:rPr>
          <w:tab/>
        </w:r>
        <w:r>
          <w:rPr>
            <w:noProof/>
            <w:webHidden/>
          </w:rPr>
          <w:fldChar w:fldCharType="begin"/>
        </w:r>
        <w:r>
          <w:rPr>
            <w:noProof/>
            <w:webHidden/>
          </w:rPr>
          <w:instrText xml:space="preserve"> PAGEREF _Toc117179559 \h </w:instrText>
        </w:r>
        <w:r>
          <w:rPr>
            <w:noProof/>
            <w:webHidden/>
          </w:rPr>
        </w:r>
        <w:r>
          <w:rPr>
            <w:noProof/>
            <w:webHidden/>
          </w:rPr>
          <w:fldChar w:fldCharType="separate"/>
        </w:r>
        <w:r>
          <w:rPr>
            <w:noProof/>
            <w:webHidden/>
          </w:rPr>
          <w:t>17</w:t>
        </w:r>
        <w:r>
          <w:rPr>
            <w:noProof/>
            <w:webHidden/>
          </w:rPr>
          <w:fldChar w:fldCharType="end"/>
        </w:r>
      </w:hyperlink>
    </w:p>
    <w:p w14:paraId="6437CBD5" w14:textId="7F9EADF1" w:rsidR="000E733F" w:rsidRDefault="000E733F">
      <w:pPr>
        <w:pStyle w:val="TableofFigures"/>
        <w:tabs>
          <w:tab w:val="right" w:leader="dot" w:pos="9061"/>
        </w:tabs>
        <w:rPr>
          <w:rFonts w:asciiTheme="minorHAnsi" w:eastAsiaTheme="minorEastAsia" w:hAnsiTheme="minorHAnsi"/>
          <w:noProof/>
          <w:sz w:val="22"/>
          <w:lang w:val="en-US"/>
        </w:rPr>
      </w:pPr>
      <w:hyperlink w:anchor="_Toc117179560" w:history="1">
        <w:r w:rsidRPr="00517875">
          <w:rPr>
            <w:rStyle w:val="Hyperlink"/>
            <w:noProof/>
          </w:rPr>
          <w:t>Hình 2.2.2.7 Sơ đồ tạo ảnh sản phẩm trong mục danh sách ảnh sản phẩm phía Admin</w:t>
        </w:r>
        <w:r>
          <w:rPr>
            <w:noProof/>
            <w:webHidden/>
          </w:rPr>
          <w:tab/>
        </w:r>
        <w:r>
          <w:rPr>
            <w:noProof/>
            <w:webHidden/>
          </w:rPr>
          <w:fldChar w:fldCharType="begin"/>
        </w:r>
        <w:r>
          <w:rPr>
            <w:noProof/>
            <w:webHidden/>
          </w:rPr>
          <w:instrText xml:space="preserve"> PAGEREF _Toc117179560 \h </w:instrText>
        </w:r>
        <w:r>
          <w:rPr>
            <w:noProof/>
            <w:webHidden/>
          </w:rPr>
        </w:r>
        <w:r>
          <w:rPr>
            <w:noProof/>
            <w:webHidden/>
          </w:rPr>
          <w:fldChar w:fldCharType="separate"/>
        </w:r>
        <w:r>
          <w:rPr>
            <w:noProof/>
            <w:webHidden/>
          </w:rPr>
          <w:t>18</w:t>
        </w:r>
        <w:r>
          <w:rPr>
            <w:noProof/>
            <w:webHidden/>
          </w:rPr>
          <w:fldChar w:fldCharType="end"/>
        </w:r>
      </w:hyperlink>
    </w:p>
    <w:p w14:paraId="4B9388F0" w14:textId="46556668" w:rsidR="000E733F" w:rsidRDefault="000E733F">
      <w:pPr>
        <w:pStyle w:val="TableofFigures"/>
        <w:tabs>
          <w:tab w:val="right" w:leader="dot" w:pos="9061"/>
        </w:tabs>
        <w:rPr>
          <w:rFonts w:asciiTheme="minorHAnsi" w:eastAsiaTheme="minorEastAsia" w:hAnsiTheme="minorHAnsi"/>
          <w:noProof/>
          <w:sz w:val="22"/>
          <w:lang w:val="en-US"/>
        </w:rPr>
      </w:pPr>
      <w:hyperlink w:anchor="_Toc117179561" w:history="1">
        <w:r w:rsidRPr="00517875">
          <w:rPr>
            <w:rStyle w:val="Hyperlink"/>
            <w:noProof/>
          </w:rPr>
          <w:t>Hình 2.2.2.8 Sơ đồ tạo vai trò phía Admin</w:t>
        </w:r>
        <w:r>
          <w:rPr>
            <w:noProof/>
            <w:webHidden/>
          </w:rPr>
          <w:tab/>
        </w:r>
        <w:r>
          <w:rPr>
            <w:noProof/>
            <w:webHidden/>
          </w:rPr>
          <w:fldChar w:fldCharType="begin"/>
        </w:r>
        <w:r>
          <w:rPr>
            <w:noProof/>
            <w:webHidden/>
          </w:rPr>
          <w:instrText xml:space="preserve"> PAGEREF _Toc117179561 \h </w:instrText>
        </w:r>
        <w:r>
          <w:rPr>
            <w:noProof/>
            <w:webHidden/>
          </w:rPr>
        </w:r>
        <w:r>
          <w:rPr>
            <w:noProof/>
            <w:webHidden/>
          </w:rPr>
          <w:fldChar w:fldCharType="separate"/>
        </w:r>
        <w:r>
          <w:rPr>
            <w:noProof/>
            <w:webHidden/>
          </w:rPr>
          <w:t>19</w:t>
        </w:r>
        <w:r>
          <w:rPr>
            <w:noProof/>
            <w:webHidden/>
          </w:rPr>
          <w:fldChar w:fldCharType="end"/>
        </w:r>
      </w:hyperlink>
    </w:p>
    <w:p w14:paraId="75F941DD" w14:textId="24FE7090" w:rsidR="000E733F" w:rsidRDefault="000E733F">
      <w:pPr>
        <w:pStyle w:val="TableofFigures"/>
        <w:tabs>
          <w:tab w:val="right" w:leader="dot" w:pos="9061"/>
        </w:tabs>
        <w:rPr>
          <w:rFonts w:asciiTheme="minorHAnsi" w:eastAsiaTheme="minorEastAsia" w:hAnsiTheme="minorHAnsi"/>
          <w:noProof/>
          <w:sz w:val="22"/>
          <w:lang w:val="en-US"/>
        </w:rPr>
      </w:pPr>
      <w:hyperlink w:anchor="_Toc117179562" w:history="1">
        <w:r w:rsidRPr="00517875">
          <w:rPr>
            <w:rStyle w:val="Hyperlink"/>
            <w:noProof/>
          </w:rPr>
          <w:t>Hình 2.2.2.9 Sơ đồ tạo danh mục con phía Admin</w:t>
        </w:r>
        <w:r>
          <w:rPr>
            <w:noProof/>
            <w:webHidden/>
          </w:rPr>
          <w:tab/>
        </w:r>
        <w:r>
          <w:rPr>
            <w:noProof/>
            <w:webHidden/>
          </w:rPr>
          <w:fldChar w:fldCharType="begin"/>
        </w:r>
        <w:r>
          <w:rPr>
            <w:noProof/>
            <w:webHidden/>
          </w:rPr>
          <w:instrText xml:space="preserve"> PAGEREF _Toc117179562 \h </w:instrText>
        </w:r>
        <w:r>
          <w:rPr>
            <w:noProof/>
            <w:webHidden/>
          </w:rPr>
        </w:r>
        <w:r>
          <w:rPr>
            <w:noProof/>
            <w:webHidden/>
          </w:rPr>
          <w:fldChar w:fldCharType="separate"/>
        </w:r>
        <w:r>
          <w:rPr>
            <w:noProof/>
            <w:webHidden/>
          </w:rPr>
          <w:t>20</w:t>
        </w:r>
        <w:r>
          <w:rPr>
            <w:noProof/>
            <w:webHidden/>
          </w:rPr>
          <w:fldChar w:fldCharType="end"/>
        </w:r>
      </w:hyperlink>
    </w:p>
    <w:p w14:paraId="7660C3F4" w14:textId="4D37AE94" w:rsidR="000E733F" w:rsidRDefault="000E733F">
      <w:pPr>
        <w:pStyle w:val="TableofFigures"/>
        <w:tabs>
          <w:tab w:val="right" w:leader="dot" w:pos="9061"/>
        </w:tabs>
        <w:rPr>
          <w:rFonts w:asciiTheme="minorHAnsi" w:eastAsiaTheme="minorEastAsia" w:hAnsiTheme="minorHAnsi"/>
          <w:noProof/>
          <w:sz w:val="22"/>
          <w:lang w:val="en-US"/>
        </w:rPr>
      </w:pPr>
      <w:hyperlink w:anchor="_Toc117179563" w:history="1">
        <w:r w:rsidRPr="00517875">
          <w:rPr>
            <w:rStyle w:val="Hyperlink"/>
            <w:noProof/>
          </w:rPr>
          <w:t>Hình 2.2.2.10 Sơ đồ tạo người dùng phía Admin</w:t>
        </w:r>
        <w:r>
          <w:rPr>
            <w:noProof/>
            <w:webHidden/>
          </w:rPr>
          <w:tab/>
        </w:r>
        <w:r>
          <w:rPr>
            <w:noProof/>
            <w:webHidden/>
          </w:rPr>
          <w:fldChar w:fldCharType="begin"/>
        </w:r>
        <w:r>
          <w:rPr>
            <w:noProof/>
            <w:webHidden/>
          </w:rPr>
          <w:instrText xml:space="preserve"> PAGEREF _Toc117179563 \h </w:instrText>
        </w:r>
        <w:r>
          <w:rPr>
            <w:noProof/>
            <w:webHidden/>
          </w:rPr>
        </w:r>
        <w:r>
          <w:rPr>
            <w:noProof/>
            <w:webHidden/>
          </w:rPr>
          <w:fldChar w:fldCharType="separate"/>
        </w:r>
        <w:r>
          <w:rPr>
            <w:noProof/>
            <w:webHidden/>
          </w:rPr>
          <w:t>21</w:t>
        </w:r>
        <w:r>
          <w:rPr>
            <w:noProof/>
            <w:webHidden/>
          </w:rPr>
          <w:fldChar w:fldCharType="end"/>
        </w:r>
      </w:hyperlink>
    </w:p>
    <w:p w14:paraId="794A4D77" w14:textId="696C794F" w:rsidR="000E733F" w:rsidRDefault="000E733F">
      <w:pPr>
        <w:pStyle w:val="TableofFigures"/>
        <w:tabs>
          <w:tab w:val="right" w:leader="dot" w:pos="9061"/>
        </w:tabs>
        <w:rPr>
          <w:rFonts w:asciiTheme="minorHAnsi" w:eastAsiaTheme="minorEastAsia" w:hAnsiTheme="minorHAnsi"/>
          <w:noProof/>
          <w:sz w:val="22"/>
          <w:lang w:val="en-US"/>
        </w:rPr>
      </w:pPr>
      <w:hyperlink w:anchor="_Toc117179564" w:history="1">
        <w:r w:rsidRPr="00517875">
          <w:rPr>
            <w:rStyle w:val="Hyperlink"/>
            <w:noProof/>
          </w:rPr>
          <w:t>Hình 2.2.2.11 Sơ đồ xóa tất cả ảnh phía Admin</w:t>
        </w:r>
        <w:r>
          <w:rPr>
            <w:noProof/>
            <w:webHidden/>
          </w:rPr>
          <w:tab/>
        </w:r>
        <w:r>
          <w:rPr>
            <w:noProof/>
            <w:webHidden/>
          </w:rPr>
          <w:fldChar w:fldCharType="begin"/>
        </w:r>
        <w:r>
          <w:rPr>
            <w:noProof/>
            <w:webHidden/>
          </w:rPr>
          <w:instrText xml:space="preserve"> PAGEREF _Toc117179564 \h </w:instrText>
        </w:r>
        <w:r>
          <w:rPr>
            <w:noProof/>
            <w:webHidden/>
          </w:rPr>
        </w:r>
        <w:r>
          <w:rPr>
            <w:noProof/>
            <w:webHidden/>
          </w:rPr>
          <w:fldChar w:fldCharType="separate"/>
        </w:r>
        <w:r>
          <w:rPr>
            <w:noProof/>
            <w:webHidden/>
          </w:rPr>
          <w:t>21</w:t>
        </w:r>
        <w:r>
          <w:rPr>
            <w:noProof/>
            <w:webHidden/>
          </w:rPr>
          <w:fldChar w:fldCharType="end"/>
        </w:r>
      </w:hyperlink>
    </w:p>
    <w:p w14:paraId="328AC8BD" w14:textId="43A42E40" w:rsidR="000E733F" w:rsidRDefault="000E733F">
      <w:pPr>
        <w:pStyle w:val="TableofFigures"/>
        <w:tabs>
          <w:tab w:val="right" w:leader="dot" w:pos="9061"/>
        </w:tabs>
        <w:rPr>
          <w:rFonts w:asciiTheme="minorHAnsi" w:eastAsiaTheme="minorEastAsia" w:hAnsiTheme="minorHAnsi"/>
          <w:noProof/>
          <w:sz w:val="22"/>
          <w:lang w:val="en-US"/>
        </w:rPr>
      </w:pPr>
      <w:hyperlink w:anchor="_Toc117179565" w:history="1">
        <w:r w:rsidRPr="00517875">
          <w:rPr>
            <w:rStyle w:val="Hyperlink"/>
            <w:noProof/>
          </w:rPr>
          <w:t>Hình 2.2.2.12 Sơ đồ xóa tất cả sản phẩm phía Admin</w:t>
        </w:r>
        <w:r>
          <w:rPr>
            <w:noProof/>
            <w:webHidden/>
          </w:rPr>
          <w:tab/>
        </w:r>
        <w:r>
          <w:rPr>
            <w:noProof/>
            <w:webHidden/>
          </w:rPr>
          <w:fldChar w:fldCharType="begin"/>
        </w:r>
        <w:r>
          <w:rPr>
            <w:noProof/>
            <w:webHidden/>
          </w:rPr>
          <w:instrText xml:space="preserve"> PAGEREF _Toc117179565 \h </w:instrText>
        </w:r>
        <w:r>
          <w:rPr>
            <w:noProof/>
            <w:webHidden/>
          </w:rPr>
        </w:r>
        <w:r>
          <w:rPr>
            <w:noProof/>
            <w:webHidden/>
          </w:rPr>
          <w:fldChar w:fldCharType="separate"/>
        </w:r>
        <w:r>
          <w:rPr>
            <w:noProof/>
            <w:webHidden/>
          </w:rPr>
          <w:t>22</w:t>
        </w:r>
        <w:r>
          <w:rPr>
            <w:noProof/>
            <w:webHidden/>
          </w:rPr>
          <w:fldChar w:fldCharType="end"/>
        </w:r>
      </w:hyperlink>
    </w:p>
    <w:p w14:paraId="1143D3E7" w14:textId="0DCCAA16" w:rsidR="000E733F" w:rsidRDefault="000E733F">
      <w:pPr>
        <w:pStyle w:val="TableofFigures"/>
        <w:tabs>
          <w:tab w:val="right" w:leader="dot" w:pos="9061"/>
        </w:tabs>
        <w:rPr>
          <w:rFonts w:asciiTheme="minorHAnsi" w:eastAsiaTheme="minorEastAsia" w:hAnsiTheme="minorHAnsi"/>
          <w:noProof/>
          <w:sz w:val="22"/>
          <w:lang w:val="en-US"/>
        </w:rPr>
      </w:pPr>
      <w:hyperlink w:anchor="_Toc117179566" w:history="1">
        <w:r w:rsidRPr="00517875">
          <w:rPr>
            <w:rStyle w:val="Hyperlink"/>
            <w:noProof/>
          </w:rPr>
          <w:t>Hình 2.2.2.13</w:t>
        </w:r>
        <w:r w:rsidRPr="00517875">
          <w:rPr>
            <w:rStyle w:val="Hyperlink"/>
            <w:noProof/>
            <w:lang w:val="fr-FR"/>
          </w:rPr>
          <w:t xml:space="preserve"> Sơ đồ xóa banner phía Admin</w:t>
        </w:r>
        <w:r>
          <w:rPr>
            <w:noProof/>
            <w:webHidden/>
          </w:rPr>
          <w:tab/>
        </w:r>
        <w:r>
          <w:rPr>
            <w:noProof/>
            <w:webHidden/>
          </w:rPr>
          <w:fldChar w:fldCharType="begin"/>
        </w:r>
        <w:r>
          <w:rPr>
            <w:noProof/>
            <w:webHidden/>
          </w:rPr>
          <w:instrText xml:space="preserve"> PAGEREF _Toc117179566 \h </w:instrText>
        </w:r>
        <w:r>
          <w:rPr>
            <w:noProof/>
            <w:webHidden/>
          </w:rPr>
        </w:r>
        <w:r>
          <w:rPr>
            <w:noProof/>
            <w:webHidden/>
          </w:rPr>
          <w:fldChar w:fldCharType="separate"/>
        </w:r>
        <w:r>
          <w:rPr>
            <w:noProof/>
            <w:webHidden/>
          </w:rPr>
          <w:t>22</w:t>
        </w:r>
        <w:r>
          <w:rPr>
            <w:noProof/>
            <w:webHidden/>
          </w:rPr>
          <w:fldChar w:fldCharType="end"/>
        </w:r>
      </w:hyperlink>
    </w:p>
    <w:p w14:paraId="72250534" w14:textId="5387C025" w:rsidR="000E733F" w:rsidRDefault="000E733F">
      <w:pPr>
        <w:pStyle w:val="TableofFigures"/>
        <w:tabs>
          <w:tab w:val="right" w:leader="dot" w:pos="9061"/>
        </w:tabs>
        <w:rPr>
          <w:rFonts w:asciiTheme="minorHAnsi" w:eastAsiaTheme="minorEastAsia" w:hAnsiTheme="minorHAnsi"/>
          <w:noProof/>
          <w:sz w:val="22"/>
          <w:lang w:val="en-US"/>
        </w:rPr>
      </w:pPr>
      <w:hyperlink w:anchor="_Toc117179567" w:history="1">
        <w:r w:rsidRPr="00517875">
          <w:rPr>
            <w:rStyle w:val="Hyperlink"/>
            <w:noProof/>
          </w:rPr>
          <w:t>Hình 2.2.2.14 Sơ đồ xóa danh mục phía Admin</w:t>
        </w:r>
        <w:r>
          <w:rPr>
            <w:noProof/>
            <w:webHidden/>
          </w:rPr>
          <w:tab/>
        </w:r>
        <w:r>
          <w:rPr>
            <w:noProof/>
            <w:webHidden/>
          </w:rPr>
          <w:fldChar w:fldCharType="begin"/>
        </w:r>
        <w:r>
          <w:rPr>
            <w:noProof/>
            <w:webHidden/>
          </w:rPr>
          <w:instrText xml:space="preserve"> PAGEREF _Toc117179567 \h </w:instrText>
        </w:r>
        <w:r>
          <w:rPr>
            <w:noProof/>
            <w:webHidden/>
          </w:rPr>
        </w:r>
        <w:r>
          <w:rPr>
            <w:noProof/>
            <w:webHidden/>
          </w:rPr>
          <w:fldChar w:fldCharType="separate"/>
        </w:r>
        <w:r>
          <w:rPr>
            <w:noProof/>
            <w:webHidden/>
          </w:rPr>
          <w:t>23</w:t>
        </w:r>
        <w:r>
          <w:rPr>
            <w:noProof/>
            <w:webHidden/>
          </w:rPr>
          <w:fldChar w:fldCharType="end"/>
        </w:r>
      </w:hyperlink>
    </w:p>
    <w:p w14:paraId="11459640" w14:textId="2AC804D1" w:rsidR="000E733F" w:rsidRDefault="000E733F">
      <w:pPr>
        <w:pStyle w:val="TableofFigures"/>
        <w:tabs>
          <w:tab w:val="right" w:leader="dot" w:pos="9061"/>
        </w:tabs>
        <w:rPr>
          <w:rFonts w:asciiTheme="minorHAnsi" w:eastAsiaTheme="minorEastAsia" w:hAnsiTheme="minorHAnsi"/>
          <w:noProof/>
          <w:sz w:val="22"/>
          <w:lang w:val="en-US"/>
        </w:rPr>
      </w:pPr>
      <w:hyperlink w:anchor="_Toc117179568" w:history="1">
        <w:r w:rsidRPr="00517875">
          <w:rPr>
            <w:rStyle w:val="Hyperlink"/>
            <w:noProof/>
          </w:rPr>
          <w:t>Hình 2.2.2.15 Sơ đồ thêm nhiều ảnh sản phẩm trong mục sản phẩm phía Admin</w:t>
        </w:r>
        <w:r>
          <w:rPr>
            <w:noProof/>
            <w:webHidden/>
          </w:rPr>
          <w:tab/>
        </w:r>
        <w:r>
          <w:rPr>
            <w:noProof/>
            <w:webHidden/>
          </w:rPr>
          <w:fldChar w:fldCharType="begin"/>
        </w:r>
        <w:r>
          <w:rPr>
            <w:noProof/>
            <w:webHidden/>
          </w:rPr>
          <w:instrText xml:space="preserve"> PAGEREF _Toc117179568 \h </w:instrText>
        </w:r>
        <w:r>
          <w:rPr>
            <w:noProof/>
            <w:webHidden/>
          </w:rPr>
        </w:r>
        <w:r>
          <w:rPr>
            <w:noProof/>
            <w:webHidden/>
          </w:rPr>
          <w:fldChar w:fldCharType="separate"/>
        </w:r>
        <w:r>
          <w:rPr>
            <w:noProof/>
            <w:webHidden/>
          </w:rPr>
          <w:t>23</w:t>
        </w:r>
        <w:r>
          <w:rPr>
            <w:noProof/>
            <w:webHidden/>
          </w:rPr>
          <w:fldChar w:fldCharType="end"/>
        </w:r>
      </w:hyperlink>
    </w:p>
    <w:p w14:paraId="35A1E08E" w14:textId="3E9E67A0" w:rsidR="000E733F" w:rsidRDefault="000E733F">
      <w:pPr>
        <w:pStyle w:val="TableofFigures"/>
        <w:tabs>
          <w:tab w:val="right" w:leader="dot" w:pos="9061"/>
        </w:tabs>
        <w:rPr>
          <w:rFonts w:asciiTheme="minorHAnsi" w:eastAsiaTheme="minorEastAsia" w:hAnsiTheme="minorHAnsi"/>
          <w:noProof/>
          <w:sz w:val="22"/>
          <w:lang w:val="en-US"/>
        </w:rPr>
      </w:pPr>
      <w:hyperlink w:anchor="_Toc117179569" w:history="1">
        <w:r w:rsidRPr="00517875">
          <w:rPr>
            <w:rStyle w:val="Hyperlink"/>
            <w:noProof/>
          </w:rPr>
          <w:t>Hình 2.2.2.16 Sơ đồ xóa sản phẩm phía Admin</w:t>
        </w:r>
        <w:r>
          <w:rPr>
            <w:noProof/>
            <w:webHidden/>
          </w:rPr>
          <w:tab/>
        </w:r>
        <w:r>
          <w:rPr>
            <w:noProof/>
            <w:webHidden/>
          </w:rPr>
          <w:fldChar w:fldCharType="begin"/>
        </w:r>
        <w:r>
          <w:rPr>
            <w:noProof/>
            <w:webHidden/>
          </w:rPr>
          <w:instrText xml:space="preserve"> PAGEREF _Toc117179569 \h </w:instrText>
        </w:r>
        <w:r>
          <w:rPr>
            <w:noProof/>
            <w:webHidden/>
          </w:rPr>
        </w:r>
        <w:r>
          <w:rPr>
            <w:noProof/>
            <w:webHidden/>
          </w:rPr>
          <w:fldChar w:fldCharType="separate"/>
        </w:r>
        <w:r>
          <w:rPr>
            <w:noProof/>
            <w:webHidden/>
          </w:rPr>
          <w:t>24</w:t>
        </w:r>
        <w:r>
          <w:rPr>
            <w:noProof/>
            <w:webHidden/>
          </w:rPr>
          <w:fldChar w:fldCharType="end"/>
        </w:r>
      </w:hyperlink>
    </w:p>
    <w:p w14:paraId="1E30701E" w14:textId="50DDF237" w:rsidR="000E733F" w:rsidRDefault="000E733F">
      <w:pPr>
        <w:pStyle w:val="TableofFigures"/>
        <w:tabs>
          <w:tab w:val="right" w:leader="dot" w:pos="9061"/>
        </w:tabs>
        <w:rPr>
          <w:rFonts w:asciiTheme="minorHAnsi" w:eastAsiaTheme="minorEastAsia" w:hAnsiTheme="minorHAnsi"/>
          <w:noProof/>
          <w:sz w:val="22"/>
          <w:lang w:val="en-US"/>
        </w:rPr>
      </w:pPr>
      <w:hyperlink w:anchor="_Toc117179570" w:history="1">
        <w:r w:rsidRPr="00517875">
          <w:rPr>
            <w:rStyle w:val="Hyperlink"/>
            <w:noProof/>
          </w:rPr>
          <w:t>Hình 2.2.2.17 Sơ đồ xóa ảnh sản phẩm trong mục danh sách ảnh sản phẩm phía Admin</w:t>
        </w:r>
        <w:r>
          <w:rPr>
            <w:noProof/>
            <w:webHidden/>
          </w:rPr>
          <w:tab/>
        </w:r>
        <w:r>
          <w:rPr>
            <w:noProof/>
            <w:webHidden/>
          </w:rPr>
          <w:fldChar w:fldCharType="begin"/>
        </w:r>
        <w:r>
          <w:rPr>
            <w:noProof/>
            <w:webHidden/>
          </w:rPr>
          <w:instrText xml:space="preserve"> PAGEREF _Toc117179570 \h </w:instrText>
        </w:r>
        <w:r>
          <w:rPr>
            <w:noProof/>
            <w:webHidden/>
          </w:rPr>
        </w:r>
        <w:r>
          <w:rPr>
            <w:noProof/>
            <w:webHidden/>
          </w:rPr>
          <w:fldChar w:fldCharType="separate"/>
        </w:r>
        <w:r>
          <w:rPr>
            <w:noProof/>
            <w:webHidden/>
          </w:rPr>
          <w:t>24</w:t>
        </w:r>
        <w:r>
          <w:rPr>
            <w:noProof/>
            <w:webHidden/>
          </w:rPr>
          <w:fldChar w:fldCharType="end"/>
        </w:r>
      </w:hyperlink>
    </w:p>
    <w:p w14:paraId="434A0225" w14:textId="56350095" w:rsidR="000E733F" w:rsidRDefault="000E733F">
      <w:pPr>
        <w:pStyle w:val="TableofFigures"/>
        <w:tabs>
          <w:tab w:val="right" w:leader="dot" w:pos="9061"/>
        </w:tabs>
        <w:rPr>
          <w:rFonts w:asciiTheme="minorHAnsi" w:eastAsiaTheme="minorEastAsia" w:hAnsiTheme="minorHAnsi"/>
          <w:noProof/>
          <w:sz w:val="22"/>
          <w:lang w:val="en-US"/>
        </w:rPr>
      </w:pPr>
      <w:hyperlink w:anchor="_Toc117179571" w:history="1">
        <w:r w:rsidRPr="00517875">
          <w:rPr>
            <w:rStyle w:val="Hyperlink"/>
            <w:noProof/>
          </w:rPr>
          <w:t>Hình 2.2.2.18 Sơ đồ xóa vai trò phía Admin</w:t>
        </w:r>
        <w:r>
          <w:rPr>
            <w:noProof/>
            <w:webHidden/>
          </w:rPr>
          <w:tab/>
        </w:r>
        <w:r>
          <w:rPr>
            <w:noProof/>
            <w:webHidden/>
          </w:rPr>
          <w:fldChar w:fldCharType="begin"/>
        </w:r>
        <w:r>
          <w:rPr>
            <w:noProof/>
            <w:webHidden/>
          </w:rPr>
          <w:instrText xml:space="preserve"> PAGEREF _Toc117179571 \h </w:instrText>
        </w:r>
        <w:r>
          <w:rPr>
            <w:noProof/>
            <w:webHidden/>
          </w:rPr>
        </w:r>
        <w:r>
          <w:rPr>
            <w:noProof/>
            <w:webHidden/>
          </w:rPr>
          <w:fldChar w:fldCharType="separate"/>
        </w:r>
        <w:r>
          <w:rPr>
            <w:noProof/>
            <w:webHidden/>
          </w:rPr>
          <w:t>25</w:t>
        </w:r>
        <w:r>
          <w:rPr>
            <w:noProof/>
            <w:webHidden/>
          </w:rPr>
          <w:fldChar w:fldCharType="end"/>
        </w:r>
      </w:hyperlink>
    </w:p>
    <w:p w14:paraId="094117B7" w14:textId="1E3E3C02" w:rsidR="000E733F" w:rsidRDefault="000E733F">
      <w:pPr>
        <w:pStyle w:val="TableofFigures"/>
        <w:tabs>
          <w:tab w:val="right" w:leader="dot" w:pos="9061"/>
        </w:tabs>
        <w:rPr>
          <w:rFonts w:asciiTheme="minorHAnsi" w:eastAsiaTheme="minorEastAsia" w:hAnsiTheme="minorHAnsi"/>
          <w:noProof/>
          <w:sz w:val="22"/>
          <w:lang w:val="en-US"/>
        </w:rPr>
      </w:pPr>
      <w:hyperlink w:anchor="_Toc117179572" w:history="1">
        <w:r w:rsidRPr="00517875">
          <w:rPr>
            <w:rStyle w:val="Hyperlink"/>
            <w:noProof/>
          </w:rPr>
          <w:t>Hình 2.2.2.19 Sơ đồ chi tiết danh mục phía Admin</w:t>
        </w:r>
        <w:r>
          <w:rPr>
            <w:noProof/>
            <w:webHidden/>
          </w:rPr>
          <w:tab/>
        </w:r>
        <w:r>
          <w:rPr>
            <w:noProof/>
            <w:webHidden/>
          </w:rPr>
          <w:fldChar w:fldCharType="begin"/>
        </w:r>
        <w:r>
          <w:rPr>
            <w:noProof/>
            <w:webHidden/>
          </w:rPr>
          <w:instrText xml:space="preserve"> PAGEREF _Toc117179572 \h </w:instrText>
        </w:r>
        <w:r>
          <w:rPr>
            <w:noProof/>
            <w:webHidden/>
          </w:rPr>
        </w:r>
        <w:r>
          <w:rPr>
            <w:noProof/>
            <w:webHidden/>
          </w:rPr>
          <w:fldChar w:fldCharType="separate"/>
        </w:r>
        <w:r>
          <w:rPr>
            <w:noProof/>
            <w:webHidden/>
          </w:rPr>
          <w:t>25</w:t>
        </w:r>
        <w:r>
          <w:rPr>
            <w:noProof/>
            <w:webHidden/>
          </w:rPr>
          <w:fldChar w:fldCharType="end"/>
        </w:r>
      </w:hyperlink>
    </w:p>
    <w:p w14:paraId="21378BE4" w14:textId="06D45FFE" w:rsidR="000E733F" w:rsidRDefault="000E733F">
      <w:pPr>
        <w:pStyle w:val="TableofFigures"/>
        <w:tabs>
          <w:tab w:val="right" w:leader="dot" w:pos="9061"/>
        </w:tabs>
        <w:rPr>
          <w:rFonts w:asciiTheme="minorHAnsi" w:eastAsiaTheme="minorEastAsia" w:hAnsiTheme="minorHAnsi"/>
          <w:noProof/>
          <w:sz w:val="22"/>
          <w:lang w:val="en-US"/>
        </w:rPr>
      </w:pPr>
      <w:hyperlink w:anchor="_Toc117179573" w:history="1">
        <w:r w:rsidRPr="00517875">
          <w:rPr>
            <w:rStyle w:val="Hyperlink"/>
            <w:noProof/>
          </w:rPr>
          <w:t>Hình 2.2.2.20 Sơ đồ chi tiết sản phẩm phía Admin</w:t>
        </w:r>
        <w:r>
          <w:rPr>
            <w:noProof/>
            <w:webHidden/>
          </w:rPr>
          <w:tab/>
        </w:r>
        <w:r>
          <w:rPr>
            <w:noProof/>
            <w:webHidden/>
          </w:rPr>
          <w:fldChar w:fldCharType="begin"/>
        </w:r>
        <w:r>
          <w:rPr>
            <w:noProof/>
            <w:webHidden/>
          </w:rPr>
          <w:instrText xml:space="preserve"> PAGEREF _Toc117179573 \h </w:instrText>
        </w:r>
        <w:r>
          <w:rPr>
            <w:noProof/>
            <w:webHidden/>
          </w:rPr>
        </w:r>
        <w:r>
          <w:rPr>
            <w:noProof/>
            <w:webHidden/>
          </w:rPr>
          <w:fldChar w:fldCharType="separate"/>
        </w:r>
        <w:r>
          <w:rPr>
            <w:noProof/>
            <w:webHidden/>
          </w:rPr>
          <w:t>26</w:t>
        </w:r>
        <w:r>
          <w:rPr>
            <w:noProof/>
            <w:webHidden/>
          </w:rPr>
          <w:fldChar w:fldCharType="end"/>
        </w:r>
      </w:hyperlink>
    </w:p>
    <w:p w14:paraId="6AFE7D72" w14:textId="6F0AA7AF" w:rsidR="000E733F" w:rsidRDefault="000E733F">
      <w:pPr>
        <w:pStyle w:val="TableofFigures"/>
        <w:tabs>
          <w:tab w:val="right" w:leader="dot" w:pos="9061"/>
        </w:tabs>
        <w:rPr>
          <w:rFonts w:asciiTheme="minorHAnsi" w:eastAsiaTheme="minorEastAsia" w:hAnsiTheme="minorHAnsi"/>
          <w:noProof/>
          <w:sz w:val="22"/>
          <w:lang w:val="en-US"/>
        </w:rPr>
      </w:pPr>
      <w:hyperlink w:anchor="_Toc117179574" w:history="1">
        <w:r w:rsidRPr="00517875">
          <w:rPr>
            <w:rStyle w:val="Hyperlink"/>
            <w:noProof/>
          </w:rPr>
          <w:t>Hình 2.2.2.21 Sơ đồ chi tiết ảnh sản phẩm trong mục danh sách ảnh sản phẩm phía Admin</w:t>
        </w:r>
        <w:r>
          <w:rPr>
            <w:noProof/>
            <w:webHidden/>
          </w:rPr>
          <w:tab/>
        </w:r>
        <w:r>
          <w:rPr>
            <w:noProof/>
            <w:webHidden/>
          </w:rPr>
          <w:fldChar w:fldCharType="begin"/>
        </w:r>
        <w:r>
          <w:rPr>
            <w:noProof/>
            <w:webHidden/>
          </w:rPr>
          <w:instrText xml:space="preserve"> PAGEREF _Toc117179574 \h </w:instrText>
        </w:r>
        <w:r>
          <w:rPr>
            <w:noProof/>
            <w:webHidden/>
          </w:rPr>
        </w:r>
        <w:r>
          <w:rPr>
            <w:noProof/>
            <w:webHidden/>
          </w:rPr>
          <w:fldChar w:fldCharType="separate"/>
        </w:r>
        <w:r>
          <w:rPr>
            <w:noProof/>
            <w:webHidden/>
          </w:rPr>
          <w:t>26</w:t>
        </w:r>
        <w:r>
          <w:rPr>
            <w:noProof/>
            <w:webHidden/>
          </w:rPr>
          <w:fldChar w:fldCharType="end"/>
        </w:r>
      </w:hyperlink>
    </w:p>
    <w:p w14:paraId="401F7387" w14:textId="3D4BB273" w:rsidR="000E733F" w:rsidRDefault="000E733F">
      <w:pPr>
        <w:pStyle w:val="TableofFigures"/>
        <w:tabs>
          <w:tab w:val="right" w:leader="dot" w:pos="9061"/>
        </w:tabs>
        <w:rPr>
          <w:rFonts w:asciiTheme="minorHAnsi" w:eastAsiaTheme="minorEastAsia" w:hAnsiTheme="minorHAnsi"/>
          <w:noProof/>
          <w:sz w:val="22"/>
          <w:lang w:val="en-US"/>
        </w:rPr>
      </w:pPr>
      <w:hyperlink w:anchor="_Toc117179575" w:history="1">
        <w:r w:rsidRPr="00517875">
          <w:rPr>
            <w:rStyle w:val="Hyperlink"/>
            <w:noProof/>
          </w:rPr>
          <w:t>Hình 2.2.2.22 Sơ đồ chi tiết vai trò phía Admin</w:t>
        </w:r>
        <w:r>
          <w:rPr>
            <w:noProof/>
            <w:webHidden/>
          </w:rPr>
          <w:tab/>
        </w:r>
        <w:r>
          <w:rPr>
            <w:noProof/>
            <w:webHidden/>
          </w:rPr>
          <w:fldChar w:fldCharType="begin"/>
        </w:r>
        <w:r>
          <w:rPr>
            <w:noProof/>
            <w:webHidden/>
          </w:rPr>
          <w:instrText xml:space="preserve"> PAGEREF _Toc117179575 \h </w:instrText>
        </w:r>
        <w:r>
          <w:rPr>
            <w:noProof/>
            <w:webHidden/>
          </w:rPr>
        </w:r>
        <w:r>
          <w:rPr>
            <w:noProof/>
            <w:webHidden/>
          </w:rPr>
          <w:fldChar w:fldCharType="separate"/>
        </w:r>
        <w:r>
          <w:rPr>
            <w:noProof/>
            <w:webHidden/>
          </w:rPr>
          <w:t>27</w:t>
        </w:r>
        <w:r>
          <w:rPr>
            <w:noProof/>
            <w:webHidden/>
          </w:rPr>
          <w:fldChar w:fldCharType="end"/>
        </w:r>
      </w:hyperlink>
    </w:p>
    <w:p w14:paraId="119FD84A" w14:textId="2A05C61A" w:rsidR="000E733F" w:rsidRDefault="000E733F">
      <w:pPr>
        <w:pStyle w:val="TableofFigures"/>
        <w:tabs>
          <w:tab w:val="right" w:leader="dot" w:pos="9061"/>
        </w:tabs>
        <w:rPr>
          <w:rFonts w:asciiTheme="minorHAnsi" w:eastAsiaTheme="minorEastAsia" w:hAnsiTheme="minorHAnsi"/>
          <w:noProof/>
          <w:sz w:val="22"/>
          <w:lang w:val="en-US"/>
        </w:rPr>
      </w:pPr>
      <w:hyperlink w:anchor="_Toc117179576" w:history="1">
        <w:r w:rsidRPr="00517875">
          <w:rPr>
            <w:rStyle w:val="Hyperlink"/>
            <w:noProof/>
          </w:rPr>
          <w:t>Hình 2.2.2.23 Sơ đồ chi tiết danh mục con phía Admin</w:t>
        </w:r>
        <w:r>
          <w:rPr>
            <w:noProof/>
            <w:webHidden/>
          </w:rPr>
          <w:tab/>
        </w:r>
        <w:r>
          <w:rPr>
            <w:noProof/>
            <w:webHidden/>
          </w:rPr>
          <w:fldChar w:fldCharType="begin"/>
        </w:r>
        <w:r>
          <w:rPr>
            <w:noProof/>
            <w:webHidden/>
          </w:rPr>
          <w:instrText xml:space="preserve"> PAGEREF _Toc117179576 \h </w:instrText>
        </w:r>
        <w:r>
          <w:rPr>
            <w:noProof/>
            <w:webHidden/>
          </w:rPr>
        </w:r>
        <w:r>
          <w:rPr>
            <w:noProof/>
            <w:webHidden/>
          </w:rPr>
          <w:fldChar w:fldCharType="separate"/>
        </w:r>
        <w:r>
          <w:rPr>
            <w:noProof/>
            <w:webHidden/>
          </w:rPr>
          <w:t>27</w:t>
        </w:r>
        <w:r>
          <w:rPr>
            <w:noProof/>
            <w:webHidden/>
          </w:rPr>
          <w:fldChar w:fldCharType="end"/>
        </w:r>
      </w:hyperlink>
    </w:p>
    <w:p w14:paraId="3C3944FB" w14:textId="671FB00C" w:rsidR="000E733F" w:rsidRDefault="000E733F">
      <w:pPr>
        <w:pStyle w:val="TableofFigures"/>
        <w:tabs>
          <w:tab w:val="right" w:leader="dot" w:pos="9061"/>
        </w:tabs>
        <w:rPr>
          <w:rFonts w:asciiTheme="minorHAnsi" w:eastAsiaTheme="minorEastAsia" w:hAnsiTheme="minorHAnsi"/>
          <w:noProof/>
          <w:sz w:val="22"/>
          <w:lang w:val="en-US"/>
        </w:rPr>
      </w:pPr>
      <w:hyperlink w:anchor="_Toc117179577" w:history="1">
        <w:r w:rsidRPr="00517875">
          <w:rPr>
            <w:rStyle w:val="Hyperlink"/>
            <w:noProof/>
          </w:rPr>
          <w:t>Hình 2.2.2.24 Sơ đồ chi tiết người dùng phía Admin</w:t>
        </w:r>
        <w:r>
          <w:rPr>
            <w:noProof/>
            <w:webHidden/>
          </w:rPr>
          <w:tab/>
        </w:r>
        <w:r>
          <w:rPr>
            <w:noProof/>
            <w:webHidden/>
          </w:rPr>
          <w:fldChar w:fldCharType="begin"/>
        </w:r>
        <w:r>
          <w:rPr>
            <w:noProof/>
            <w:webHidden/>
          </w:rPr>
          <w:instrText xml:space="preserve"> PAGEREF _Toc117179577 \h </w:instrText>
        </w:r>
        <w:r>
          <w:rPr>
            <w:noProof/>
            <w:webHidden/>
          </w:rPr>
        </w:r>
        <w:r>
          <w:rPr>
            <w:noProof/>
            <w:webHidden/>
          </w:rPr>
          <w:fldChar w:fldCharType="separate"/>
        </w:r>
        <w:r>
          <w:rPr>
            <w:noProof/>
            <w:webHidden/>
          </w:rPr>
          <w:t>28</w:t>
        </w:r>
        <w:r>
          <w:rPr>
            <w:noProof/>
            <w:webHidden/>
          </w:rPr>
          <w:fldChar w:fldCharType="end"/>
        </w:r>
      </w:hyperlink>
    </w:p>
    <w:p w14:paraId="7C183090" w14:textId="3AF363A0" w:rsidR="000E733F" w:rsidRDefault="000E733F">
      <w:pPr>
        <w:pStyle w:val="TableofFigures"/>
        <w:tabs>
          <w:tab w:val="right" w:leader="dot" w:pos="9061"/>
        </w:tabs>
        <w:rPr>
          <w:rFonts w:asciiTheme="minorHAnsi" w:eastAsiaTheme="minorEastAsia" w:hAnsiTheme="minorHAnsi"/>
          <w:noProof/>
          <w:sz w:val="22"/>
          <w:lang w:val="en-US"/>
        </w:rPr>
      </w:pPr>
      <w:hyperlink w:anchor="_Toc117179578" w:history="1">
        <w:r w:rsidRPr="00517875">
          <w:rPr>
            <w:rStyle w:val="Hyperlink"/>
            <w:noProof/>
          </w:rPr>
          <w:t>Hình 2.2.2.25 Sơ đồ chỉnh sửa banner phía Admin</w:t>
        </w:r>
        <w:r>
          <w:rPr>
            <w:noProof/>
            <w:webHidden/>
          </w:rPr>
          <w:tab/>
        </w:r>
        <w:r>
          <w:rPr>
            <w:noProof/>
            <w:webHidden/>
          </w:rPr>
          <w:fldChar w:fldCharType="begin"/>
        </w:r>
        <w:r>
          <w:rPr>
            <w:noProof/>
            <w:webHidden/>
          </w:rPr>
          <w:instrText xml:space="preserve"> PAGEREF _Toc117179578 \h </w:instrText>
        </w:r>
        <w:r>
          <w:rPr>
            <w:noProof/>
            <w:webHidden/>
          </w:rPr>
        </w:r>
        <w:r>
          <w:rPr>
            <w:noProof/>
            <w:webHidden/>
          </w:rPr>
          <w:fldChar w:fldCharType="separate"/>
        </w:r>
        <w:r>
          <w:rPr>
            <w:noProof/>
            <w:webHidden/>
          </w:rPr>
          <w:t>28</w:t>
        </w:r>
        <w:r>
          <w:rPr>
            <w:noProof/>
            <w:webHidden/>
          </w:rPr>
          <w:fldChar w:fldCharType="end"/>
        </w:r>
      </w:hyperlink>
    </w:p>
    <w:p w14:paraId="470C0D48" w14:textId="14CBF9AA" w:rsidR="000E733F" w:rsidRDefault="000E733F">
      <w:pPr>
        <w:pStyle w:val="TableofFigures"/>
        <w:tabs>
          <w:tab w:val="right" w:leader="dot" w:pos="9061"/>
        </w:tabs>
        <w:rPr>
          <w:rFonts w:asciiTheme="minorHAnsi" w:eastAsiaTheme="minorEastAsia" w:hAnsiTheme="minorHAnsi"/>
          <w:noProof/>
          <w:sz w:val="22"/>
          <w:lang w:val="en-US"/>
        </w:rPr>
      </w:pPr>
      <w:hyperlink w:anchor="_Toc117179579" w:history="1">
        <w:r w:rsidRPr="00517875">
          <w:rPr>
            <w:rStyle w:val="Hyperlink"/>
            <w:noProof/>
          </w:rPr>
          <w:t>Hình 2.2.2.26 Sơ đồ chỉnh sửa danh mục phía Admin</w:t>
        </w:r>
        <w:r>
          <w:rPr>
            <w:noProof/>
            <w:webHidden/>
          </w:rPr>
          <w:tab/>
        </w:r>
        <w:r>
          <w:rPr>
            <w:noProof/>
            <w:webHidden/>
          </w:rPr>
          <w:fldChar w:fldCharType="begin"/>
        </w:r>
        <w:r>
          <w:rPr>
            <w:noProof/>
            <w:webHidden/>
          </w:rPr>
          <w:instrText xml:space="preserve"> PAGEREF _Toc117179579 \h </w:instrText>
        </w:r>
        <w:r>
          <w:rPr>
            <w:noProof/>
            <w:webHidden/>
          </w:rPr>
        </w:r>
        <w:r>
          <w:rPr>
            <w:noProof/>
            <w:webHidden/>
          </w:rPr>
          <w:fldChar w:fldCharType="separate"/>
        </w:r>
        <w:r>
          <w:rPr>
            <w:noProof/>
            <w:webHidden/>
          </w:rPr>
          <w:t>29</w:t>
        </w:r>
        <w:r>
          <w:rPr>
            <w:noProof/>
            <w:webHidden/>
          </w:rPr>
          <w:fldChar w:fldCharType="end"/>
        </w:r>
      </w:hyperlink>
    </w:p>
    <w:p w14:paraId="34665E7F" w14:textId="654E846A" w:rsidR="000E733F" w:rsidRDefault="000E733F">
      <w:pPr>
        <w:pStyle w:val="TableofFigures"/>
        <w:tabs>
          <w:tab w:val="right" w:leader="dot" w:pos="9061"/>
        </w:tabs>
        <w:rPr>
          <w:rFonts w:asciiTheme="minorHAnsi" w:eastAsiaTheme="minorEastAsia" w:hAnsiTheme="minorHAnsi"/>
          <w:noProof/>
          <w:sz w:val="22"/>
          <w:lang w:val="en-US"/>
        </w:rPr>
      </w:pPr>
      <w:hyperlink w:anchor="_Toc117179580" w:history="1">
        <w:r w:rsidRPr="00517875">
          <w:rPr>
            <w:rStyle w:val="Hyperlink"/>
            <w:noProof/>
          </w:rPr>
          <w:t>Hình 2.2.2.27 Sơ đồ chỉnh sửa ảnh người dùng phía Admin</w:t>
        </w:r>
        <w:r>
          <w:rPr>
            <w:noProof/>
            <w:webHidden/>
          </w:rPr>
          <w:tab/>
        </w:r>
        <w:r>
          <w:rPr>
            <w:noProof/>
            <w:webHidden/>
          </w:rPr>
          <w:fldChar w:fldCharType="begin"/>
        </w:r>
        <w:r>
          <w:rPr>
            <w:noProof/>
            <w:webHidden/>
          </w:rPr>
          <w:instrText xml:space="preserve"> PAGEREF _Toc117179580 \h </w:instrText>
        </w:r>
        <w:r>
          <w:rPr>
            <w:noProof/>
            <w:webHidden/>
          </w:rPr>
        </w:r>
        <w:r>
          <w:rPr>
            <w:noProof/>
            <w:webHidden/>
          </w:rPr>
          <w:fldChar w:fldCharType="separate"/>
        </w:r>
        <w:r>
          <w:rPr>
            <w:noProof/>
            <w:webHidden/>
          </w:rPr>
          <w:t>30</w:t>
        </w:r>
        <w:r>
          <w:rPr>
            <w:noProof/>
            <w:webHidden/>
          </w:rPr>
          <w:fldChar w:fldCharType="end"/>
        </w:r>
      </w:hyperlink>
    </w:p>
    <w:p w14:paraId="5643F1B9" w14:textId="5090D746" w:rsidR="000E733F" w:rsidRDefault="000E733F">
      <w:pPr>
        <w:pStyle w:val="TableofFigures"/>
        <w:tabs>
          <w:tab w:val="right" w:leader="dot" w:pos="9061"/>
        </w:tabs>
        <w:rPr>
          <w:rFonts w:asciiTheme="minorHAnsi" w:eastAsiaTheme="minorEastAsia" w:hAnsiTheme="minorHAnsi"/>
          <w:noProof/>
          <w:sz w:val="22"/>
          <w:lang w:val="en-US"/>
        </w:rPr>
      </w:pPr>
      <w:hyperlink w:anchor="_Toc117179581" w:history="1">
        <w:r w:rsidRPr="00517875">
          <w:rPr>
            <w:rStyle w:val="Hyperlink"/>
            <w:noProof/>
          </w:rPr>
          <w:t>Hình 2.2.2.28 Sơ đồ chỉnh sửa sản phẩm phía Admin</w:t>
        </w:r>
        <w:r>
          <w:rPr>
            <w:noProof/>
            <w:webHidden/>
          </w:rPr>
          <w:tab/>
        </w:r>
        <w:r>
          <w:rPr>
            <w:noProof/>
            <w:webHidden/>
          </w:rPr>
          <w:fldChar w:fldCharType="begin"/>
        </w:r>
        <w:r>
          <w:rPr>
            <w:noProof/>
            <w:webHidden/>
          </w:rPr>
          <w:instrText xml:space="preserve"> PAGEREF _Toc117179581 \h </w:instrText>
        </w:r>
        <w:r>
          <w:rPr>
            <w:noProof/>
            <w:webHidden/>
          </w:rPr>
        </w:r>
        <w:r>
          <w:rPr>
            <w:noProof/>
            <w:webHidden/>
          </w:rPr>
          <w:fldChar w:fldCharType="separate"/>
        </w:r>
        <w:r>
          <w:rPr>
            <w:noProof/>
            <w:webHidden/>
          </w:rPr>
          <w:t>31</w:t>
        </w:r>
        <w:r>
          <w:rPr>
            <w:noProof/>
            <w:webHidden/>
          </w:rPr>
          <w:fldChar w:fldCharType="end"/>
        </w:r>
      </w:hyperlink>
    </w:p>
    <w:p w14:paraId="079D19E8" w14:textId="29572584" w:rsidR="000E733F" w:rsidRDefault="000E733F">
      <w:pPr>
        <w:pStyle w:val="TableofFigures"/>
        <w:tabs>
          <w:tab w:val="right" w:leader="dot" w:pos="9061"/>
        </w:tabs>
        <w:rPr>
          <w:rFonts w:asciiTheme="minorHAnsi" w:eastAsiaTheme="minorEastAsia" w:hAnsiTheme="minorHAnsi"/>
          <w:noProof/>
          <w:sz w:val="22"/>
          <w:lang w:val="en-US"/>
        </w:rPr>
      </w:pPr>
      <w:hyperlink w:anchor="_Toc117179582" w:history="1">
        <w:r w:rsidRPr="00517875">
          <w:rPr>
            <w:rStyle w:val="Hyperlink"/>
            <w:noProof/>
          </w:rPr>
          <w:t>Hình 2.2.2.29 Sơ đồ chỉnh sửa ảnh sản phẩm trong mục danh sách ảnh sản phẩm phía Admin</w:t>
        </w:r>
        <w:r>
          <w:rPr>
            <w:noProof/>
            <w:webHidden/>
          </w:rPr>
          <w:tab/>
        </w:r>
        <w:r>
          <w:rPr>
            <w:noProof/>
            <w:webHidden/>
          </w:rPr>
          <w:fldChar w:fldCharType="begin"/>
        </w:r>
        <w:r>
          <w:rPr>
            <w:noProof/>
            <w:webHidden/>
          </w:rPr>
          <w:instrText xml:space="preserve"> PAGEREF _Toc117179582 \h </w:instrText>
        </w:r>
        <w:r>
          <w:rPr>
            <w:noProof/>
            <w:webHidden/>
          </w:rPr>
        </w:r>
        <w:r>
          <w:rPr>
            <w:noProof/>
            <w:webHidden/>
          </w:rPr>
          <w:fldChar w:fldCharType="separate"/>
        </w:r>
        <w:r>
          <w:rPr>
            <w:noProof/>
            <w:webHidden/>
          </w:rPr>
          <w:t>32</w:t>
        </w:r>
        <w:r>
          <w:rPr>
            <w:noProof/>
            <w:webHidden/>
          </w:rPr>
          <w:fldChar w:fldCharType="end"/>
        </w:r>
      </w:hyperlink>
    </w:p>
    <w:p w14:paraId="30F788A3" w14:textId="227B6E9D" w:rsidR="000E733F" w:rsidRDefault="000E733F">
      <w:pPr>
        <w:pStyle w:val="TableofFigures"/>
        <w:tabs>
          <w:tab w:val="right" w:leader="dot" w:pos="9061"/>
        </w:tabs>
        <w:rPr>
          <w:rFonts w:asciiTheme="minorHAnsi" w:eastAsiaTheme="minorEastAsia" w:hAnsiTheme="minorHAnsi"/>
          <w:noProof/>
          <w:sz w:val="22"/>
          <w:lang w:val="en-US"/>
        </w:rPr>
      </w:pPr>
      <w:hyperlink w:anchor="_Toc117179583" w:history="1">
        <w:r w:rsidRPr="00517875">
          <w:rPr>
            <w:rStyle w:val="Hyperlink"/>
            <w:noProof/>
          </w:rPr>
          <w:t>Hình 2.2.2.30 Sơ đồ chỉnh sửa thông tin cá nhân người dùng hiện tại phía Admin</w:t>
        </w:r>
        <w:r>
          <w:rPr>
            <w:noProof/>
            <w:webHidden/>
          </w:rPr>
          <w:tab/>
        </w:r>
        <w:r>
          <w:rPr>
            <w:noProof/>
            <w:webHidden/>
          </w:rPr>
          <w:fldChar w:fldCharType="begin"/>
        </w:r>
        <w:r>
          <w:rPr>
            <w:noProof/>
            <w:webHidden/>
          </w:rPr>
          <w:instrText xml:space="preserve"> PAGEREF _Toc117179583 \h </w:instrText>
        </w:r>
        <w:r>
          <w:rPr>
            <w:noProof/>
            <w:webHidden/>
          </w:rPr>
        </w:r>
        <w:r>
          <w:rPr>
            <w:noProof/>
            <w:webHidden/>
          </w:rPr>
          <w:fldChar w:fldCharType="separate"/>
        </w:r>
        <w:r>
          <w:rPr>
            <w:noProof/>
            <w:webHidden/>
          </w:rPr>
          <w:t>33</w:t>
        </w:r>
        <w:r>
          <w:rPr>
            <w:noProof/>
            <w:webHidden/>
          </w:rPr>
          <w:fldChar w:fldCharType="end"/>
        </w:r>
      </w:hyperlink>
    </w:p>
    <w:p w14:paraId="2341A743" w14:textId="44C3429B" w:rsidR="000E733F" w:rsidRDefault="000E733F">
      <w:pPr>
        <w:pStyle w:val="TableofFigures"/>
        <w:tabs>
          <w:tab w:val="right" w:leader="dot" w:pos="9061"/>
        </w:tabs>
        <w:rPr>
          <w:rFonts w:asciiTheme="minorHAnsi" w:eastAsiaTheme="minorEastAsia" w:hAnsiTheme="minorHAnsi"/>
          <w:noProof/>
          <w:sz w:val="22"/>
          <w:lang w:val="en-US"/>
        </w:rPr>
      </w:pPr>
      <w:hyperlink w:anchor="_Toc117179584" w:history="1">
        <w:r w:rsidRPr="00517875">
          <w:rPr>
            <w:rStyle w:val="Hyperlink"/>
            <w:noProof/>
          </w:rPr>
          <w:t>Hình 2.2.2.31 Sơ đồ chỉnh sửa vai trò phía Admin</w:t>
        </w:r>
        <w:r>
          <w:rPr>
            <w:noProof/>
            <w:webHidden/>
          </w:rPr>
          <w:tab/>
        </w:r>
        <w:r>
          <w:rPr>
            <w:noProof/>
            <w:webHidden/>
          </w:rPr>
          <w:fldChar w:fldCharType="begin"/>
        </w:r>
        <w:r>
          <w:rPr>
            <w:noProof/>
            <w:webHidden/>
          </w:rPr>
          <w:instrText xml:space="preserve"> PAGEREF _Toc117179584 \h </w:instrText>
        </w:r>
        <w:r>
          <w:rPr>
            <w:noProof/>
            <w:webHidden/>
          </w:rPr>
        </w:r>
        <w:r>
          <w:rPr>
            <w:noProof/>
            <w:webHidden/>
          </w:rPr>
          <w:fldChar w:fldCharType="separate"/>
        </w:r>
        <w:r>
          <w:rPr>
            <w:noProof/>
            <w:webHidden/>
          </w:rPr>
          <w:t>33</w:t>
        </w:r>
        <w:r>
          <w:rPr>
            <w:noProof/>
            <w:webHidden/>
          </w:rPr>
          <w:fldChar w:fldCharType="end"/>
        </w:r>
      </w:hyperlink>
    </w:p>
    <w:p w14:paraId="28BA8B36" w14:textId="1B97BC09" w:rsidR="000E733F" w:rsidRDefault="000E733F">
      <w:pPr>
        <w:pStyle w:val="TableofFigures"/>
        <w:tabs>
          <w:tab w:val="right" w:leader="dot" w:pos="9061"/>
        </w:tabs>
        <w:rPr>
          <w:rFonts w:asciiTheme="minorHAnsi" w:eastAsiaTheme="minorEastAsia" w:hAnsiTheme="minorHAnsi"/>
          <w:noProof/>
          <w:sz w:val="22"/>
          <w:lang w:val="en-US"/>
        </w:rPr>
      </w:pPr>
      <w:hyperlink w:anchor="_Toc117179585" w:history="1">
        <w:r w:rsidRPr="00517875">
          <w:rPr>
            <w:rStyle w:val="Hyperlink"/>
            <w:noProof/>
          </w:rPr>
          <w:t>Hình 2.2.2.32 Sơ đồ chỉnh sửa danh mục con phía Admin</w:t>
        </w:r>
        <w:r>
          <w:rPr>
            <w:noProof/>
            <w:webHidden/>
          </w:rPr>
          <w:tab/>
        </w:r>
        <w:r>
          <w:rPr>
            <w:noProof/>
            <w:webHidden/>
          </w:rPr>
          <w:fldChar w:fldCharType="begin"/>
        </w:r>
        <w:r>
          <w:rPr>
            <w:noProof/>
            <w:webHidden/>
          </w:rPr>
          <w:instrText xml:space="preserve"> PAGEREF _Toc117179585 \h </w:instrText>
        </w:r>
        <w:r>
          <w:rPr>
            <w:noProof/>
            <w:webHidden/>
          </w:rPr>
        </w:r>
        <w:r>
          <w:rPr>
            <w:noProof/>
            <w:webHidden/>
          </w:rPr>
          <w:fldChar w:fldCharType="separate"/>
        </w:r>
        <w:r>
          <w:rPr>
            <w:noProof/>
            <w:webHidden/>
          </w:rPr>
          <w:t>34</w:t>
        </w:r>
        <w:r>
          <w:rPr>
            <w:noProof/>
            <w:webHidden/>
          </w:rPr>
          <w:fldChar w:fldCharType="end"/>
        </w:r>
      </w:hyperlink>
    </w:p>
    <w:p w14:paraId="177B503D" w14:textId="20009038" w:rsidR="000E733F" w:rsidRDefault="000E733F">
      <w:pPr>
        <w:pStyle w:val="TableofFigures"/>
        <w:tabs>
          <w:tab w:val="right" w:leader="dot" w:pos="9061"/>
        </w:tabs>
        <w:rPr>
          <w:rFonts w:asciiTheme="minorHAnsi" w:eastAsiaTheme="minorEastAsia" w:hAnsiTheme="minorHAnsi"/>
          <w:noProof/>
          <w:sz w:val="22"/>
          <w:lang w:val="en-US"/>
        </w:rPr>
      </w:pPr>
      <w:hyperlink w:anchor="_Toc117179586" w:history="1">
        <w:r w:rsidRPr="00517875">
          <w:rPr>
            <w:rStyle w:val="Hyperlink"/>
            <w:noProof/>
          </w:rPr>
          <w:t>Hình 2.2.2.33 Sơ đồ chỉnh sửa người dùng phía Admin</w:t>
        </w:r>
        <w:r>
          <w:rPr>
            <w:noProof/>
            <w:webHidden/>
          </w:rPr>
          <w:tab/>
        </w:r>
        <w:r>
          <w:rPr>
            <w:noProof/>
            <w:webHidden/>
          </w:rPr>
          <w:fldChar w:fldCharType="begin"/>
        </w:r>
        <w:r>
          <w:rPr>
            <w:noProof/>
            <w:webHidden/>
          </w:rPr>
          <w:instrText xml:space="preserve"> PAGEREF _Toc117179586 \h </w:instrText>
        </w:r>
        <w:r>
          <w:rPr>
            <w:noProof/>
            <w:webHidden/>
          </w:rPr>
        </w:r>
        <w:r>
          <w:rPr>
            <w:noProof/>
            <w:webHidden/>
          </w:rPr>
          <w:fldChar w:fldCharType="separate"/>
        </w:r>
        <w:r>
          <w:rPr>
            <w:noProof/>
            <w:webHidden/>
          </w:rPr>
          <w:t>35</w:t>
        </w:r>
        <w:r>
          <w:rPr>
            <w:noProof/>
            <w:webHidden/>
          </w:rPr>
          <w:fldChar w:fldCharType="end"/>
        </w:r>
      </w:hyperlink>
    </w:p>
    <w:p w14:paraId="70C201C9" w14:textId="0D673F5D" w:rsidR="000E733F" w:rsidRDefault="000E733F">
      <w:pPr>
        <w:pStyle w:val="TableofFigures"/>
        <w:tabs>
          <w:tab w:val="right" w:leader="dot" w:pos="9061"/>
        </w:tabs>
        <w:rPr>
          <w:rFonts w:asciiTheme="minorHAnsi" w:eastAsiaTheme="minorEastAsia" w:hAnsiTheme="minorHAnsi"/>
          <w:noProof/>
          <w:sz w:val="22"/>
          <w:lang w:val="en-US"/>
        </w:rPr>
      </w:pPr>
      <w:hyperlink w:anchor="_Toc117179587" w:history="1">
        <w:r w:rsidRPr="00517875">
          <w:rPr>
            <w:rStyle w:val="Hyperlink"/>
            <w:noProof/>
          </w:rPr>
          <w:t>Hình 2.2.2.34 Sơ đồ quên mật khẩu phía Admin</w:t>
        </w:r>
        <w:r>
          <w:rPr>
            <w:noProof/>
            <w:webHidden/>
          </w:rPr>
          <w:tab/>
        </w:r>
        <w:r>
          <w:rPr>
            <w:noProof/>
            <w:webHidden/>
          </w:rPr>
          <w:fldChar w:fldCharType="begin"/>
        </w:r>
        <w:r>
          <w:rPr>
            <w:noProof/>
            <w:webHidden/>
          </w:rPr>
          <w:instrText xml:space="preserve"> PAGEREF _Toc117179587 \h </w:instrText>
        </w:r>
        <w:r>
          <w:rPr>
            <w:noProof/>
            <w:webHidden/>
          </w:rPr>
        </w:r>
        <w:r>
          <w:rPr>
            <w:noProof/>
            <w:webHidden/>
          </w:rPr>
          <w:fldChar w:fldCharType="separate"/>
        </w:r>
        <w:r>
          <w:rPr>
            <w:noProof/>
            <w:webHidden/>
          </w:rPr>
          <w:t>35</w:t>
        </w:r>
        <w:r>
          <w:rPr>
            <w:noProof/>
            <w:webHidden/>
          </w:rPr>
          <w:fldChar w:fldCharType="end"/>
        </w:r>
      </w:hyperlink>
    </w:p>
    <w:p w14:paraId="5DCB5CC0" w14:textId="76443ADE" w:rsidR="000E733F" w:rsidRDefault="000E733F">
      <w:pPr>
        <w:pStyle w:val="TableofFigures"/>
        <w:tabs>
          <w:tab w:val="right" w:leader="dot" w:pos="9061"/>
        </w:tabs>
        <w:rPr>
          <w:rFonts w:asciiTheme="minorHAnsi" w:eastAsiaTheme="minorEastAsia" w:hAnsiTheme="minorHAnsi"/>
          <w:noProof/>
          <w:sz w:val="22"/>
          <w:lang w:val="en-US"/>
        </w:rPr>
      </w:pPr>
      <w:hyperlink w:anchor="_Toc117179588" w:history="1">
        <w:r w:rsidRPr="00517875">
          <w:rPr>
            <w:rStyle w:val="Hyperlink"/>
            <w:noProof/>
          </w:rPr>
          <w:t>Hình 2.2.2.35 Sơ đồ đăng nhập phía Admin</w:t>
        </w:r>
        <w:r>
          <w:rPr>
            <w:noProof/>
            <w:webHidden/>
          </w:rPr>
          <w:tab/>
        </w:r>
        <w:r>
          <w:rPr>
            <w:noProof/>
            <w:webHidden/>
          </w:rPr>
          <w:fldChar w:fldCharType="begin"/>
        </w:r>
        <w:r>
          <w:rPr>
            <w:noProof/>
            <w:webHidden/>
          </w:rPr>
          <w:instrText xml:space="preserve"> PAGEREF _Toc117179588 \h </w:instrText>
        </w:r>
        <w:r>
          <w:rPr>
            <w:noProof/>
            <w:webHidden/>
          </w:rPr>
        </w:r>
        <w:r>
          <w:rPr>
            <w:noProof/>
            <w:webHidden/>
          </w:rPr>
          <w:fldChar w:fldCharType="separate"/>
        </w:r>
        <w:r>
          <w:rPr>
            <w:noProof/>
            <w:webHidden/>
          </w:rPr>
          <w:t>36</w:t>
        </w:r>
        <w:r>
          <w:rPr>
            <w:noProof/>
            <w:webHidden/>
          </w:rPr>
          <w:fldChar w:fldCharType="end"/>
        </w:r>
      </w:hyperlink>
    </w:p>
    <w:p w14:paraId="5DB21EC5" w14:textId="0CBFA256" w:rsidR="000E733F" w:rsidRDefault="000E733F">
      <w:pPr>
        <w:pStyle w:val="TableofFigures"/>
        <w:tabs>
          <w:tab w:val="right" w:leader="dot" w:pos="9061"/>
        </w:tabs>
        <w:rPr>
          <w:rFonts w:asciiTheme="minorHAnsi" w:eastAsiaTheme="minorEastAsia" w:hAnsiTheme="minorHAnsi"/>
          <w:noProof/>
          <w:sz w:val="22"/>
          <w:lang w:val="en-US"/>
        </w:rPr>
      </w:pPr>
      <w:hyperlink w:anchor="_Toc117179589" w:history="1">
        <w:r w:rsidRPr="00517875">
          <w:rPr>
            <w:rStyle w:val="Hyperlink"/>
            <w:noProof/>
          </w:rPr>
          <w:t>Hình 2.2.2.36 Sơ đồ đăng xuất phía Admin</w:t>
        </w:r>
        <w:r>
          <w:rPr>
            <w:noProof/>
            <w:webHidden/>
          </w:rPr>
          <w:tab/>
        </w:r>
        <w:r>
          <w:rPr>
            <w:noProof/>
            <w:webHidden/>
          </w:rPr>
          <w:fldChar w:fldCharType="begin"/>
        </w:r>
        <w:r>
          <w:rPr>
            <w:noProof/>
            <w:webHidden/>
          </w:rPr>
          <w:instrText xml:space="preserve"> PAGEREF _Toc117179589 \h </w:instrText>
        </w:r>
        <w:r>
          <w:rPr>
            <w:noProof/>
            <w:webHidden/>
          </w:rPr>
        </w:r>
        <w:r>
          <w:rPr>
            <w:noProof/>
            <w:webHidden/>
          </w:rPr>
          <w:fldChar w:fldCharType="separate"/>
        </w:r>
        <w:r>
          <w:rPr>
            <w:noProof/>
            <w:webHidden/>
          </w:rPr>
          <w:t>36</w:t>
        </w:r>
        <w:r>
          <w:rPr>
            <w:noProof/>
            <w:webHidden/>
          </w:rPr>
          <w:fldChar w:fldCharType="end"/>
        </w:r>
      </w:hyperlink>
    </w:p>
    <w:p w14:paraId="1553506C" w14:textId="19AAEAC2" w:rsidR="000E733F" w:rsidRDefault="000E733F">
      <w:pPr>
        <w:pStyle w:val="TableofFigures"/>
        <w:tabs>
          <w:tab w:val="right" w:leader="dot" w:pos="9061"/>
        </w:tabs>
        <w:rPr>
          <w:rFonts w:asciiTheme="minorHAnsi" w:eastAsiaTheme="minorEastAsia" w:hAnsiTheme="minorHAnsi"/>
          <w:noProof/>
          <w:sz w:val="22"/>
          <w:lang w:val="en-US"/>
        </w:rPr>
      </w:pPr>
      <w:hyperlink w:anchor="_Toc117179590" w:history="1">
        <w:r w:rsidRPr="00517875">
          <w:rPr>
            <w:rStyle w:val="Hyperlink"/>
            <w:noProof/>
          </w:rPr>
          <w:t>Hình 2.2.2.37 Sơ đồ danh sách ảnh sản phẩm phía Admin</w:t>
        </w:r>
        <w:r>
          <w:rPr>
            <w:noProof/>
            <w:webHidden/>
          </w:rPr>
          <w:tab/>
        </w:r>
        <w:r>
          <w:rPr>
            <w:noProof/>
            <w:webHidden/>
          </w:rPr>
          <w:fldChar w:fldCharType="begin"/>
        </w:r>
        <w:r>
          <w:rPr>
            <w:noProof/>
            <w:webHidden/>
          </w:rPr>
          <w:instrText xml:space="preserve"> PAGEREF _Toc117179590 \h </w:instrText>
        </w:r>
        <w:r>
          <w:rPr>
            <w:noProof/>
            <w:webHidden/>
          </w:rPr>
        </w:r>
        <w:r>
          <w:rPr>
            <w:noProof/>
            <w:webHidden/>
          </w:rPr>
          <w:fldChar w:fldCharType="separate"/>
        </w:r>
        <w:r>
          <w:rPr>
            <w:noProof/>
            <w:webHidden/>
          </w:rPr>
          <w:t>37</w:t>
        </w:r>
        <w:r>
          <w:rPr>
            <w:noProof/>
            <w:webHidden/>
          </w:rPr>
          <w:fldChar w:fldCharType="end"/>
        </w:r>
      </w:hyperlink>
    </w:p>
    <w:p w14:paraId="38410571" w14:textId="2E3D57EE" w:rsidR="000E733F" w:rsidRDefault="000E733F">
      <w:pPr>
        <w:pStyle w:val="TableofFigures"/>
        <w:tabs>
          <w:tab w:val="right" w:leader="dot" w:pos="9061"/>
        </w:tabs>
        <w:rPr>
          <w:rFonts w:asciiTheme="minorHAnsi" w:eastAsiaTheme="minorEastAsia" w:hAnsiTheme="minorHAnsi"/>
          <w:noProof/>
          <w:sz w:val="22"/>
          <w:lang w:val="en-US"/>
        </w:rPr>
      </w:pPr>
      <w:hyperlink w:anchor="_Toc117179591" w:history="1">
        <w:r w:rsidRPr="00517875">
          <w:rPr>
            <w:rStyle w:val="Hyperlink"/>
            <w:noProof/>
          </w:rPr>
          <w:t>Hình 2.2.2.38 Sơ đồ danh sách sản phẩm phía Admin</w:t>
        </w:r>
        <w:r>
          <w:rPr>
            <w:noProof/>
            <w:webHidden/>
          </w:rPr>
          <w:tab/>
        </w:r>
        <w:r>
          <w:rPr>
            <w:noProof/>
            <w:webHidden/>
          </w:rPr>
          <w:fldChar w:fldCharType="begin"/>
        </w:r>
        <w:r>
          <w:rPr>
            <w:noProof/>
            <w:webHidden/>
          </w:rPr>
          <w:instrText xml:space="preserve"> PAGEREF _Toc117179591 \h </w:instrText>
        </w:r>
        <w:r>
          <w:rPr>
            <w:noProof/>
            <w:webHidden/>
          </w:rPr>
        </w:r>
        <w:r>
          <w:rPr>
            <w:noProof/>
            <w:webHidden/>
          </w:rPr>
          <w:fldChar w:fldCharType="separate"/>
        </w:r>
        <w:r>
          <w:rPr>
            <w:noProof/>
            <w:webHidden/>
          </w:rPr>
          <w:t>37</w:t>
        </w:r>
        <w:r>
          <w:rPr>
            <w:noProof/>
            <w:webHidden/>
          </w:rPr>
          <w:fldChar w:fldCharType="end"/>
        </w:r>
      </w:hyperlink>
    </w:p>
    <w:p w14:paraId="317AA175" w14:textId="0242EE26" w:rsidR="000E733F" w:rsidRDefault="000E733F">
      <w:pPr>
        <w:pStyle w:val="TableofFigures"/>
        <w:tabs>
          <w:tab w:val="right" w:leader="dot" w:pos="9061"/>
        </w:tabs>
        <w:rPr>
          <w:rFonts w:asciiTheme="minorHAnsi" w:eastAsiaTheme="minorEastAsia" w:hAnsiTheme="minorHAnsi"/>
          <w:noProof/>
          <w:sz w:val="22"/>
          <w:lang w:val="en-US"/>
        </w:rPr>
      </w:pPr>
      <w:hyperlink w:anchor="_Toc117179592" w:history="1">
        <w:r w:rsidRPr="00517875">
          <w:rPr>
            <w:rStyle w:val="Hyperlink"/>
            <w:noProof/>
          </w:rPr>
          <w:t>Hình 2.2.2.39 Sơ đồ danh sách vai trò phía Admin</w:t>
        </w:r>
        <w:r>
          <w:rPr>
            <w:noProof/>
            <w:webHidden/>
          </w:rPr>
          <w:tab/>
        </w:r>
        <w:r>
          <w:rPr>
            <w:noProof/>
            <w:webHidden/>
          </w:rPr>
          <w:fldChar w:fldCharType="begin"/>
        </w:r>
        <w:r>
          <w:rPr>
            <w:noProof/>
            <w:webHidden/>
          </w:rPr>
          <w:instrText xml:space="preserve"> PAGEREF _Toc117179592 \h </w:instrText>
        </w:r>
        <w:r>
          <w:rPr>
            <w:noProof/>
            <w:webHidden/>
          </w:rPr>
        </w:r>
        <w:r>
          <w:rPr>
            <w:noProof/>
            <w:webHidden/>
          </w:rPr>
          <w:fldChar w:fldCharType="separate"/>
        </w:r>
        <w:r>
          <w:rPr>
            <w:noProof/>
            <w:webHidden/>
          </w:rPr>
          <w:t>38</w:t>
        </w:r>
        <w:r>
          <w:rPr>
            <w:noProof/>
            <w:webHidden/>
          </w:rPr>
          <w:fldChar w:fldCharType="end"/>
        </w:r>
      </w:hyperlink>
    </w:p>
    <w:p w14:paraId="4890E470" w14:textId="494C2A1F" w:rsidR="000E733F" w:rsidRDefault="000E733F">
      <w:pPr>
        <w:pStyle w:val="TableofFigures"/>
        <w:tabs>
          <w:tab w:val="right" w:leader="dot" w:pos="9061"/>
        </w:tabs>
        <w:rPr>
          <w:rFonts w:asciiTheme="minorHAnsi" w:eastAsiaTheme="minorEastAsia" w:hAnsiTheme="minorHAnsi"/>
          <w:noProof/>
          <w:sz w:val="22"/>
          <w:lang w:val="en-US"/>
        </w:rPr>
      </w:pPr>
      <w:hyperlink w:anchor="_Toc117179593" w:history="1">
        <w:r w:rsidRPr="00517875">
          <w:rPr>
            <w:rStyle w:val="Hyperlink"/>
            <w:noProof/>
          </w:rPr>
          <w:t>Hình 2.2.2.40 Sơ đồ hiển thị thông tin cá nhân người dung hiện tại phía Admin</w:t>
        </w:r>
        <w:r>
          <w:rPr>
            <w:noProof/>
            <w:webHidden/>
          </w:rPr>
          <w:tab/>
        </w:r>
        <w:r>
          <w:rPr>
            <w:noProof/>
            <w:webHidden/>
          </w:rPr>
          <w:fldChar w:fldCharType="begin"/>
        </w:r>
        <w:r>
          <w:rPr>
            <w:noProof/>
            <w:webHidden/>
          </w:rPr>
          <w:instrText xml:space="preserve"> PAGEREF _Toc117179593 \h </w:instrText>
        </w:r>
        <w:r>
          <w:rPr>
            <w:noProof/>
            <w:webHidden/>
          </w:rPr>
        </w:r>
        <w:r>
          <w:rPr>
            <w:noProof/>
            <w:webHidden/>
          </w:rPr>
          <w:fldChar w:fldCharType="separate"/>
        </w:r>
        <w:r>
          <w:rPr>
            <w:noProof/>
            <w:webHidden/>
          </w:rPr>
          <w:t>38</w:t>
        </w:r>
        <w:r>
          <w:rPr>
            <w:noProof/>
            <w:webHidden/>
          </w:rPr>
          <w:fldChar w:fldCharType="end"/>
        </w:r>
      </w:hyperlink>
    </w:p>
    <w:p w14:paraId="79987BD8" w14:textId="5A18CCE2" w:rsidR="000E733F" w:rsidRDefault="000E733F">
      <w:pPr>
        <w:pStyle w:val="TableofFigures"/>
        <w:tabs>
          <w:tab w:val="right" w:leader="dot" w:pos="9061"/>
        </w:tabs>
        <w:rPr>
          <w:rFonts w:asciiTheme="minorHAnsi" w:eastAsiaTheme="minorEastAsia" w:hAnsiTheme="minorHAnsi"/>
          <w:noProof/>
          <w:sz w:val="22"/>
          <w:lang w:val="en-US"/>
        </w:rPr>
      </w:pPr>
      <w:hyperlink w:anchor="_Toc117179594" w:history="1">
        <w:r w:rsidRPr="00517875">
          <w:rPr>
            <w:rStyle w:val="Hyperlink"/>
            <w:noProof/>
          </w:rPr>
          <w:t>Hình 2.2.2.41 Sơ đồ danh sách danh mục con phía Admin</w:t>
        </w:r>
        <w:r>
          <w:rPr>
            <w:noProof/>
            <w:webHidden/>
          </w:rPr>
          <w:tab/>
        </w:r>
        <w:r>
          <w:rPr>
            <w:noProof/>
            <w:webHidden/>
          </w:rPr>
          <w:fldChar w:fldCharType="begin"/>
        </w:r>
        <w:r>
          <w:rPr>
            <w:noProof/>
            <w:webHidden/>
          </w:rPr>
          <w:instrText xml:space="preserve"> PAGEREF _Toc117179594 \h </w:instrText>
        </w:r>
        <w:r>
          <w:rPr>
            <w:noProof/>
            <w:webHidden/>
          </w:rPr>
        </w:r>
        <w:r>
          <w:rPr>
            <w:noProof/>
            <w:webHidden/>
          </w:rPr>
          <w:fldChar w:fldCharType="separate"/>
        </w:r>
        <w:r>
          <w:rPr>
            <w:noProof/>
            <w:webHidden/>
          </w:rPr>
          <w:t>39</w:t>
        </w:r>
        <w:r>
          <w:rPr>
            <w:noProof/>
            <w:webHidden/>
          </w:rPr>
          <w:fldChar w:fldCharType="end"/>
        </w:r>
      </w:hyperlink>
    </w:p>
    <w:p w14:paraId="69D40188" w14:textId="3527B725" w:rsidR="000E733F" w:rsidRDefault="000E733F">
      <w:pPr>
        <w:pStyle w:val="TableofFigures"/>
        <w:tabs>
          <w:tab w:val="right" w:leader="dot" w:pos="9061"/>
        </w:tabs>
        <w:rPr>
          <w:rFonts w:asciiTheme="minorHAnsi" w:eastAsiaTheme="minorEastAsia" w:hAnsiTheme="minorHAnsi"/>
          <w:noProof/>
          <w:sz w:val="22"/>
          <w:lang w:val="en-US"/>
        </w:rPr>
      </w:pPr>
      <w:hyperlink w:anchor="_Toc117179595" w:history="1">
        <w:r w:rsidRPr="00517875">
          <w:rPr>
            <w:rStyle w:val="Hyperlink"/>
            <w:noProof/>
          </w:rPr>
          <w:t>Hình 2.2.2.42 Sơ đồ danh sách người dùng phía Admin</w:t>
        </w:r>
        <w:r>
          <w:rPr>
            <w:noProof/>
            <w:webHidden/>
          </w:rPr>
          <w:tab/>
        </w:r>
        <w:r>
          <w:rPr>
            <w:noProof/>
            <w:webHidden/>
          </w:rPr>
          <w:fldChar w:fldCharType="begin"/>
        </w:r>
        <w:r>
          <w:rPr>
            <w:noProof/>
            <w:webHidden/>
          </w:rPr>
          <w:instrText xml:space="preserve"> PAGEREF _Toc117179595 \h </w:instrText>
        </w:r>
        <w:r>
          <w:rPr>
            <w:noProof/>
            <w:webHidden/>
          </w:rPr>
        </w:r>
        <w:r>
          <w:rPr>
            <w:noProof/>
            <w:webHidden/>
          </w:rPr>
          <w:fldChar w:fldCharType="separate"/>
        </w:r>
        <w:r>
          <w:rPr>
            <w:noProof/>
            <w:webHidden/>
          </w:rPr>
          <w:t>39</w:t>
        </w:r>
        <w:r>
          <w:rPr>
            <w:noProof/>
            <w:webHidden/>
          </w:rPr>
          <w:fldChar w:fldCharType="end"/>
        </w:r>
      </w:hyperlink>
    </w:p>
    <w:p w14:paraId="054BA630" w14:textId="4146BDA0" w:rsidR="000E733F" w:rsidRDefault="000E733F">
      <w:pPr>
        <w:pStyle w:val="TableofFigures"/>
        <w:tabs>
          <w:tab w:val="right" w:leader="dot" w:pos="9061"/>
        </w:tabs>
        <w:rPr>
          <w:rFonts w:asciiTheme="minorHAnsi" w:eastAsiaTheme="minorEastAsia" w:hAnsiTheme="minorHAnsi"/>
          <w:noProof/>
          <w:sz w:val="22"/>
          <w:lang w:val="en-US"/>
        </w:rPr>
      </w:pPr>
      <w:hyperlink w:anchor="_Toc117179596" w:history="1">
        <w:r w:rsidRPr="00517875">
          <w:rPr>
            <w:rStyle w:val="Hyperlink"/>
            <w:noProof/>
          </w:rPr>
          <w:t>Hình 2.2.2.43 Sơ đồ thêm sản phẩm vào giỏ hàng phía Customer</w:t>
        </w:r>
        <w:r>
          <w:rPr>
            <w:noProof/>
            <w:webHidden/>
          </w:rPr>
          <w:tab/>
        </w:r>
        <w:r>
          <w:rPr>
            <w:noProof/>
            <w:webHidden/>
          </w:rPr>
          <w:fldChar w:fldCharType="begin"/>
        </w:r>
        <w:r>
          <w:rPr>
            <w:noProof/>
            <w:webHidden/>
          </w:rPr>
          <w:instrText xml:space="preserve"> PAGEREF _Toc117179596 \h </w:instrText>
        </w:r>
        <w:r>
          <w:rPr>
            <w:noProof/>
            <w:webHidden/>
          </w:rPr>
        </w:r>
        <w:r>
          <w:rPr>
            <w:noProof/>
            <w:webHidden/>
          </w:rPr>
          <w:fldChar w:fldCharType="separate"/>
        </w:r>
        <w:r>
          <w:rPr>
            <w:noProof/>
            <w:webHidden/>
          </w:rPr>
          <w:t>40</w:t>
        </w:r>
        <w:r>
          <w:rPr>
            <w:noProof/>
            <w:webHidden/>
          </w:rPr>
          <w:fldChar w:fldCharType="end"/>
        </w:r>
      </w:hyperlink>
    </w:p>
    <w:p w14:paraId="42332281" w14:textId="000363D8" w:rsidR="000E733F" w:rsidRDefault="000E733F">
      <w:pPr>
        <w:pStyle w:val="TableofFigures"/>
        <w:tabs>
          <w:tab w:val="right" w:leader="dot" w:pos="9061"/>
        </w:tabs>
        <w:rPr>
          <w:rFonts w:asciiTheme="minorHAnsi" w:eastAsiaTheme="minorEastAsia" w:hAnsiTheme="minorHAnsi"/>
          <w:noProof/>
          <w:sz w:val="22"/>
          <w:lang w:val="en-US"/>
        </w:rPr>
      </w:pPr>
      <w:hyperlink w:anchor="_Toc117179597" w:history="1">
        <w:r w:rsidRPr="00517875">
          <w:rPr>
            <w:rStyle w:val="Hyperlink"/>
            <w:noProof/>
          </w:rPr>
          <w:t>Hình 2.2.2.44 Sơ đồ chọn danh mục phía Customer</w:t>
        </w:r>
        <w:r>
          <w:rPr>
            <w:noProof/>
            <w:webHidden/>
          </w:rPr>
          <w:tab/>
        </w:r>
        <w:r>
          <w:rPr>
            <w:noProof/>
            <w:webHidden/>
          </w:rPr>
          <w:fldChar w:fldCharType="begin"/>
        </w:r>
        <w:r>
          <w:rPr>
            <w:noProof/>
            <w:webHidden/>
          </w:rPr>
          <w:instrText xml:space="preserve"> PAGEREF _Toc117179597 \h </w:instrText>
        </w:r>
        <w:r>
          <w:rPr>
            <w:noProof/>
            <w:webHidden/>
          </w:rPr>
        </w:r>
        <w:r>
          <w:rPr>
            <w:noProof/>
            <w:webHidden/>
          </w:rPr>
          <w:fldChar w:fldCharType="separate"/>
        </w:r>
        <w:r>
          <w:rPr>
            <w:noProof/>
            <w:webHidden/>
          </w:rPr>
          <w:t>41</w:t>
        </w:r>
        <w:r>
          <w:rPr>
            <w:noProof/>
            <w:webHidden/>
          </w:rPr>
          <w:fldChar w:fldCharType="end"/>
        </w:r>
      </w:hyperlink>
    </w:p>
    <w:p w14:paraId="3EBF8901" w14:textId="729B991B" w:rsidR="000E733F" w:rsidRDefault="000E733F">
      <w:pPr>
        <w:pStyle w:val="TableofFigures"/>
        <w:tabs>
          <w:tab w:val="right" w:leader="dot" w:pos="9061"/>
        </w:tabs>
        <w:rPr>
          <w:rFonts w:asciiTheme="minorHAnsi" w:eastAsiaTheme="minorEastAsia" w:hAnsiTheme="minorHAnsi"/>
          <w:noProof/>
          <w:sz w:val="22"/>
          <w:lang w:val="en-US"/>
        </w:rPr>
      </w:pPr>
      <w:hyperlink w:anchor="_Toc117179598" w:history="1">
        <w:r w:rsidRPr="00517875">
          <w:rPr>
            <w:rStyle w:val="Hyperlink"/>
            <w:noProof/>
          </w:rPr>
          <w:t>Hình 2.2.2.45 Sơ đồ đăng bình luận phía Customer</w:t>
        </w:r>
        <w:r>
          <w:rPr>
            <w:noProof/>
            <w:webHidden/>
          </w:rPr>
          <w:tab/>
        </w:r>
        <w:r>
          <w:rPr>
            <w:noProof/>
            <w:webHidden/>
          </w:rPr>
          <w:fldChar w:fldCharType="begin"/>
        </w:r>
        <w:r>
          <w:rPr>
            <w:noProof/>
            <w:webHidden/>
          </w:rPr>
          <w:instrText xml:space="preserve"> PAGEREF _Toc117179598 \h </w:instrText>
        </w:r>
        <w:r>
          <w:rPr>
            <w:noProof/>
            <w:webHidden/>
          </w:rPr>
        </w:r>
        <w:r>
          <w:rPr>
            <w:noProof/>
            <w:webHidden/>
          </w:rPr>
          <w:fldChar w:fldCharType="separate"/>
        </w:r>
        <w:r>
          <w:rPr>
            <w:noProof/>
            <w:webHidden/>
          </w:rPr>
          <w:t>42</w:t>
        </w:r>
        <w:r>
          <w:rPr>
            <w:noProof/>
            <w:webHidden/>
          </w:rPr>
          <w:fldChar w:fldCharType="end"/>
        </w:r>
      </w:hyperlink>
    </w:p>
    <w:p w14:paraId="54F7B28B" w14:textId="4BA78564" w:rsidR="000E733F" w:rsidRDefault="000E733F">
      <w:pPr>
        <w:pStyle w:val="TableofFigures"/>
        <w:tabs>
          <w:tab w:val="right" w:leader="dot" w:pos="9061"/>
        </w:tabs>
        <w:rPr>
          <w:rFonts w:asciiTheme="minorHAnsi" w:eastAsiaTheme="minorEastAsia" w:hAnsiTheme="minorHAnsi"/>
          <w:noProof/>
          <w:sz w:val="22"/>
          <w:lang w:val="en-US"/>
        </w:rPr>
      </w:pPr>
      <w:hyperlink w:anchor="_Toc117179599" w:history="1">
        <w:r w:rsidRPr="00517875">
          <w:rPr>
            <w:rStyle w:val="Hyperlink"/>
            <w:noProof/>
          </w:rPr>
          <w:t>Hình 2.2.2.46 Sơ đồ xóa phẩm khỏi giỏ hàng phía Customer</w:t>
        </w:r>
        <w:r>
          <w:rPr>
            <w:noProof/>
            <w:webHidden/>
          </w:rPr>
          <w:tab/>
        </w:r>
        <w:r>
          <w:rPr>
            <w:noProof/>
            <w:webHidden/>
          </w:rPr>
          <w:fldChar w:fldCharType="begin"/>
        </w:r>
        <w:r>
          <w:rPr>
            <w:noProof/>
            <w:webHidden/>
          </w:rPr>
          <w:instrText xml:space="preserve"> PAGEREF _Toc117179599 \h </w:instrText>
        </w:r>
        <w:r>
          <w:rPr>
            <w:noProof/>
            <w:webHidden/>
          </w:rPr>
        </w:r>
        <w:r>
          <w:rPr>
            <w:noProof/>
            <w:webHidden/>
          </w:rPr>
          <w:fldChar w:fldCharType="separate"/>
        </w:r>
        <w:r>
          <w:rPr>
            <w:noProof/>
            <w:webHidden/>
          </w:rPr>
          <w:t>43</w:t>
        </w:r>
        <w:r>
          <w:rPr>
            <w:noProof/>
            <w:webHidden/>
          </w:rPr>
          <w:fldChar w:fldCharType="end"/>
        </w:r>
      </w:hyperlink>
    </w:p>
    <w:p w14:paraId="3D896DC4" w14:textId="03531C29" w:rsidR="000E733F" w:rsidRDefault="000E733F">
      <w:pPr>
        <w:pStyle w:val="TableofFigures"/>
        <w:tabs>
          <w:tab w:val="right" w:leader="dot" w:pos="9061"/>
        </w:tabs>
        <w:rPr>
          <w:rFonts w:asciiTheme="minorHAnsi" w:eastAsiaTheme="minorEastAsia" w:hAnsiTheme="minorHAnsi"/>
          <w:noProof/>
          <w:sz w:val="22"/>
          <w:lang w:val="en-US"/>
        </w:rPr>
      </w:pPr>
      <w:hyperlink w:anchor="_Toc117179600" w:history="1">
        <w:r w:rsidRPr="00517875">
          <w:rPr>
            <w:rStyle w:val="Hyperlink"/>
            <w:noProof/>
          </w:rPr>
          <w:t>Hình 2.2.2.47 Sơ đồ chỉnh sửa thông tin cá nhân phía Customer</w:t>
        </w:r>
        <w:r>
          <w:rPr>
            <w:noProof/>
            <w:webHidden/>
          </w:rPr>
          <w:tab/>
        </w:r>
        <w:r>
          <w:rPr>
            <w:noProof/>
            <w:webHidden/>
          </w:rPr>
          <w:fldChar w:fldCharType="begin"/>
        </w:r>
        <w:r>
          <w:rPr>
            <w:noProof/>
            <w:webHidden/>
          </w:rPr>
          <w:instrText xml:space="preserve"> PAGEREF _Toc117179600 \h </w:instrText>
        </w:r>
        <w:r>
          <w:rPr>
            <w:noProof/>
            <w:webHidden/>
          </w:rPr>
        </w:r>
        <w:r>
          <w:rPr>
            <w:noProof/>
            <w:webHidden/>
          </w:rPr>
          <w:fldChar w:fldCharType="separate"/>
        </w:r>
        <w:r>
          <w:rPr>
            <w:noProof/>
            <w:webHidden/>
          </w:rPr>
          <w:t>44</w:t>
        </w:r>
        <w:r>
          <w:rPr>
            <w:noProof/>
            <w:webHidden/>
          </w:rPr>
          <w:fldChar w:fldCharType="end"/>
        </w:r>
      </w:hyperlink>
    </w:p>
    <w:p w14:paraId="5C44C7ED" w14:textId="5908B07B" w:rsidR="000E733F" w:rsidRDefault="000E733F">
      <w:pPr>
        <w:pStyle w:val="TableofFigures"/>
        <w:tabs>
          <w:tab w:val="right" w:leader="dot" w:pos="9061"/>
        </w:tabs>
        <w:rPr>
          <w:rFonts w:asciiTheme="minorHAnsi" w:eastAsiaTheme="minorEastAsia" w:hAnsiTheme="minorHAnsi"/>
          <w:noProof/>
          <w:sz w:val="22"/>
          <w:lang w:val="en-US"/>
        </w:rPr>
      </w:pPr>
      <w:hyperlink w:anchor="_Toc117179601" w:history="1">
        <w:r w:rsidRPr="00517875">
          <w:rPr>
            <w:rStyle w:val="Hyperlink"/>
            <w:noProof/>
          </w:rPr>
          <w:t>Hình 2.2.2.48 Sơ đồ lọc sản phẩm phía Customer</w:t>
        </w:r>
        <w:r>
          <w:rPr>
            <w:noProof/>
            <w:webHidden/>
          </w:rPr>
          <w:tab/>
        </w:r>
        <w:r>
          <w:rPr>
            <w:noProof/>
            <w:webHidden/>
          </w:rPr>
          <w:fldChar w:fldCharType="begin"/>
        </w:r>
        <w:r>
          <w:rPr>
            <w:noProof/>
            <w:webHidden/>
          </w:rPr>
          <w:instrText xml:space="preserve"> PAGEREF _Toc117179601 \h </w:instrText>
        </w:r>
        <w:r>
          <w:rPr>
            <w:noProof/>
            <w:webHidden/>
          </w:rPr>
        </w:r>
        <w:r>
          <w:rPr>
            <w:noProof/>
            <w:webHidden/>
          </w:rPr>
          <w:fldChar w:fldCharType="separate"/>
        </w:r>
        <w:r>
          <w:rPr>
            <w:noProof/>
            <w:webHidden/>
          </w:rPr>
          <w:t>45</w:t>
        </w:r>
        <w:r>
          <w:rPr>
            <w:noProof/>
            <w:webHidden/>
          </w:rPr>
          <w:fldChar w:fldCharType="end"/>
        </w:r>
      </w:hyperlink>
    </w:p>
    <w:p w14:paraId="55B6B320" w14:textId="4BDEB892" w:rsidR="000E733F" w:rsidRDefault="000E733F">
      <w:pPr>
        <w:pStyle w:val="TableofFigures"/>
        <w:tabs>
          <w:tab w:val="right" w:leader="dot" w:pos="9061"/>
        </w:tabs>
        <w:rPr>
          <w:rFonts w:asciiTheme="minorHAnsi" w:eastAsiaTheme="minorEastAsia" w:hAnsiTheme="minorHAnsi"/>
          <w:noProof/>
          <w:sz w:val="22"/>
          <w:lang w:val="en-US"/>
        </w:rPr>
      </w:pPr>
      <w:hyperlink w:anchor="_Toc117179602" w:history="1">
        <w:r w:rsidRPr="00517875">
          <w:rPr>
            <w:rStyle w:val="Hyperlink"/>
            <w:noProof/>
          </w:rPr>
          <w:t>Hình 2.2.2.49 Sơ đồ quên mật khẩu phía Customer</w:t>
        </w:r>
        <w:r>
          <w:rPr>
            <w:noProof/>
            <w:webHidden/>
          </w:rPr>
          <w:tab/>
        </w:r>
        <w:r>
          <w:rPr>
            <w:noProof/>
            <w:webHidden/>
          </w:rPr>
          <w:fldChar w:fldCharType="begin"/>
        </w:r>
        <w:r>
          <w:rPr>
            <w:noProof/>
            <w:webHidden/>
          </w:rPr>
          <w:instrText xml:space="preserve"> PAGEREF _Toc117179602 \h </w:instrText>
        </w:r>
        <w:r>
          <w:rPr>
            <w:noProof/>
            <w:webHidden/>
          </w:rPr>
        </w:r>
        <w:r>
          <w:rPr>
            <w:noProof/>
            <w:webHidden/>
          </w:rPr>
          <w:fldChar w:fldCharType="separate"/>
        </w:r>
        <w:r>
          <w:rPr>
            <w:noProof/>
            <w:webHidden/>
          </w:rPr>
          <w:t>46</w:t>
        </w:r>
        <w:r>
          <w:rPr>
            <w:noProof/>
            <w:webHidden/>
          </w:rPr>
          <w:fldChar w:fldCharType="end"/>
        </w:r>
      </w:hyperlink>
    </w:p>
    <w:p w14:paraId="5D02BF45" w14:textId="783F89E5" w:rsidR="000E733F" w:rsidRDefault="000E733F">
      <w:pPr>
        <w:pStyle w:val="TableofFigures"/>
        <w:tabs>
          <w:tab w:val="right" w:leader="dot" w:pos="9061"/>
        </w:tabs>
        <w:rPr>
          <w:rFonts w:asciiTheme="minorHAnsi" w:eastAsiaTheme="minorEastAsia" w:hAnsiTheme="minorHAnsi"/>
          <w:noProof/>
          <w:sz w:val="22"/>
          <w:lang w:val="en-US"/>
        </w:rPr>
      </w:pPr>
      <w:hyperlink w:anchor="_Toc117179603" w:history="1">
        <w:r w:rsidRPr="00517875">
          <w:rPr>
            <w:rStyle w:val="Hyperlink"/>
            <w:noProof/>
          </w:rPr>
          <w:t>Hình 2.2.2.50</w:t>
        </w:r>
        <w:r w:rsidRPr="00517875">
          <w:rPr>
            <w:rStyle w:val="Hyperlink"/>
            <w:noProof/>
            <w:lang w:val="en-US"/>
          </w:rPr>
          <w:t xml:space="preserve"> Sơ đồ đăng nhập phía Customer</w:t>
        </w:r>
        <w:r>
          <w:rPr>
            <w:noProof/>
            <w:webHidden/>
          </w:rPr>
          <w:tab/>
        </w:r>
        <w:r>
          <w:rPr>
            <w:noProof/>
            <w:webHidden/>
          </w:rPr>
          <w:fldChar w:fldCharType="begin"/>
        </w:r>
        <w:r>
          <w:rPr>
            <w:noProof/>
            <w:webHidden/>
          </w:rPr>
          <w:instrText xml:space="preserve"> PAGEREF _Toc117179603 \h </w:instrText>
        </w:r>
        <w:r>
          <w:rPr>
            <w:noProof/>
            <w:webHidden/>
          </w:rPr>
        </w:r>
        <w:r>
          <w:rPr>
            <w:noProof/>
            <w:webHidden/>
          </w:rPr>
          <w:fldChar w:fldCharType="separate"/>
        </w:r>
        <w:r>
          <w:rPr>
            <w:noProof/>
            <w:webHidden/>
          </w:rPr>
          <w:t>47</w:t>
        </w:r>
        <w:r>
          <w:rPr>
            <w:noProof/>
            <w:webHidden/>
          </w:rPr>
          <w:fldChar w:fldCharType="end"/>
        </w:r>
      </w:hyperlink>
    </w:p>
    <w:p w14:paraId="4D70A271" w14:textId="1F8A6E31" w:rsidR="000E733F" w:rsidRDefault="000E733F">
      <w:pPr>
        <w:pStyle w:val="TableofFigures"/>
        <w:tabs>
          <w:tab w:val="right" w:leader="dot" w:pos="9061"/>
        </w:tabs>
        <w:rPr>
          <w:rFonts w:asciiTheme="minorHAnsi" w:eastAsiaTheme="minorEastAsia" w:hAnsiTheme="minorHAnsi"/>
          <w:noProof/>
          <w:sz w:val="22"/>
          <w:lang w:val="en-US"/>
        </w:rPr>
      </w:pPr>
      <w:hyperlink w:anchor="_Toc117179604" w:history="1">
        <w:r w:rsidRPr="00517875">
          <w:rPr>
            <w:rStyle w:val="Hyperlink"/>
            <w:noProof/>
          </w:rPr>
          <w:t>Hình 2.2.2.51 Sơ đồ đăng xuất phía Customer</w:t>
        </w:r>
        <w:r>
          <w:rPr>
            <w:noProof/>
            <w:webHidden/>
          </w:rPr>
          <w:tab/>
        </w:r>
        <w:r>
          <w:rPr>
            <w:noProof/>
            <w:webHidden/>
          </w:rPr>
          <w:fldChar w:fldCharType="begin"/>
        </w:r>
        <w:r>
          <w:rPr>
            <w:noProof/>
            <w:webHidden/>
          </w:rPr>
          <w:instrText xml:space="preserve"> PAGEREF _Toc117179604 \h </w:instrText>
        </w:r>
        <w:r>
          <w:rPr>
            <w:noProof/>
            <w:webHidden/>
          </w:rPr>
        </w:r>
        <w:r>
          <w:rPr>
            <w:noProof/>
            <w:webHidden/>
          </w:rPr>
          <w:fldChar w:fldCharType="separate"/>
        </w:r>
        <w:r>
          <w:rPr>
            <w:noProof/>
            <w:webHidden/>
          </w:rPr>
          <w:t>47</w:t>
        </w:r>
        <w:r>
          <w:rPr>
            <w:noProof/>
            <w:webHidden/>
          </w:rPr>
          <w:fldChar w:fldCharType="end"/>
        </w:r>
      </w:hyperlink>
    </w:p>
    <w:p w14:paraId="7514A3DC" w14:textId="7437EB03" w:rsidR="000E733F" w:rsidRDefault="000E733F">
      <w:pPr>
        <w:pStyle w:val="TableofFigures"/>
        <w:tabs>
          <w:tab w:val="right" w:leader="dot" w:pos="9061"/>
        </w:tabs>
        <w:rPr>
          <w:rFonts w:asciiTheme="minorHAnsi" w:eastAsiaTheme="minorEastAsia" w:hAnsiTheme="minorHAnsi"/>
          <w:noProof/>
          <w:sz w:val="22"/>
          <w:lang w:val="en-US"/>
        </w:rPr>
      </w:pPr>
      <w:hyperlink w:anchor="_Toc117179605" w:history="1">
        <w:r w:rsidRPr="00517875">
          <w:rPr>
            <w:rStyle w:val="Hyperlink"/>
            <w:noProof/>
          </w:rPr>
          <w:t>Hình 2.2.2.52</w:t>
        </w:r>
        <w:r w:rsidRPr="00517875">
          <w:rPr>
            <w:rStyle w:val="Hyperlink"/>
            <w:noProof/>
            <w:lang w:val="en-US"/>
          </w:rPr>
          <w:t xml:space="preserve"> Sơ đồ đặt hàng phía Customer</w:t>
        </w:r>
        <w:r>
          <w:rPr>
            <w:noProof/>
            <w:webHidden/>
          </w:rPr>
          <w:tab/>
        </w:r>
        <w:r>
          <w:rPr>
            <w:noProof/>
            <w:webHidden/>
          </w:rPr>
          <w:fldChar w:fldCharType="begin"/>
        </w:r>
        <w:r>
          <w:rPr>
            <w:noProof/>
            <w:webHidden/>
          </w:rPr>
          <w:instrText xml:space="preserve"> PAGEREF _Toc117179605 \h </w:instrText>
        </w:r>
        <w:r>
          <w:rPr>
            <w:noProof/>
            <w:webHidden/>
          </w:rPr>
        </w:r>
        <w:r>
          <w:rPr>
            <w:noProof/>
            <w:webHidden/>
          </w:rPr>
          <w:fldChar w:fldCharType="separate"/>
        </w:r>
        <w:r>
          <w:rPr>
            <w:noProof/>
            <w:webHidden/>
          </w:rPr>
          <w:t>48</w:t>
        </w:r>
        <w:r>
          <w:rPr>
            <w:noProof/>
            <w:webHidden/>
          </w:rPr>
          <w:fldChar w:fldCharType="end"/>
        </w:r>
      </w:hyperlink>
    </w:p>
    <w:p w14:paraId="33DF34D2" w14:textId="4B10D97F" w:rsidR="000E733F" w:rsidRDefault="000E733F">
      <w:pPr>
        <w:pStyle w:val="TableofFigures"/>
        <w:tabs>
          <w:tab w:val="right" w:leader="dot" w:pos="9061"/>
        </w:tabs>
        <w:rPr>
          <w:rFonts w:asciiTheme="minorHAnsi" w:eastAsiaTheme="minorEastAsia" w:hAnsiTheme="minorHAnsi"/>
          <w:noProof/>
          <w:sz w:val="22"/>
          <w:lang w:val="en-US"/>
        </w:rPr>
      </w:pPr>
      <w:hyperlink w:anchor="_Toc117179606" w:history="1">
        <w:r w:rsidRPr="00517875">
          <w:rPr>
            <w:rStyle w:val="Hyperlink"/>
            <w:noProof/>
          </w:rPr>
          <w:t>Hình 2.2.2.53 Sơ đồ chi tiết sản phẩm phía Customer</w:t>
        </w:r>
        <w:r>
          <w:rPr>
            <w:noProof/>
            <w:webHidden/>
          </w:rPr>
          <w:tab/>
        </w:r>
        <w:r>
          <w:rPr>
            <w:noProof/>
            <w:webHidden/>
          </w:rPr>
          <w:fldChar w:fldCharType="begin"/>
        </w:r>
        <w:r>
          <w:rPr>
            <w:noProof/>
            <w:webHidden/>
          </w:rPr>
          <w:instrText xml:space="preserve"> PAGEREF _Toc117179606 \h </w:instrText>
        </w:r>
        <w:r>
          <w:rPr>
            <w:noProof/>
            <w:webHidden/>
          </w:rPr>
        </w:r>
        <w:r>
          <w:rPr>
            <w:noProof/>
            <w:webHidden/>
          </w:rPr>
          <w:fldChar w:fldCharType="separate"/>
        </w:r>
        <w:r>
          <w:rPr>
            <w:noProof/>
            <w:webHidden/>
          </w:rPr>
          <w:t>49</w:t>
        </w:r>
        <w:r>
          <w:rPr>
            <w:noProof/>
            <w:webHidden/>
          </w:rPr>
          <w:fldChar w:fldCharType="end"/>
        </w:r>
      </w:hyperlink>
    </w:p>
    <w:p w14:paraId="14FA268C" w14:textId="79BA1A74" w:rsidR="000E733F" w:rsidRDefault="000E733F">
      <w:pPr>
        <w:pStyle w:val="TableofFigures"/>
        <w:tabs>
          <w:tab w:val="right" w:leader="dot" w:pos="9061"/>
        </w:tabs>
        <w:rPr>
          <w:rFonts w:asciiTheme="minorHAnsi" w:eastAsiaTheme="minorEastAsia" w:hAnsiTheme="minorHAnsi"/>
          <w:noProof/>
          <w:sz w:val="22"/>
          <w:lang w:val="en-US"/>
        </w:rPr>
      </w:pPr>
      <w:hyperlink w:anchor="_Toc117179607" w:history="1">
        <w:r w:rsidRPr="00517875">
          <w:rPr>
            <w:rStyle w:val="Hyperlink"/>
            <w:noProof/>
          </w:rPr>
          <w:t>Hình 2.2.2.54 Sơ đồ đăng ký tài khoản phía Customer</w:t>
        </w:r>
        <w:r>
          <w:rPr>
            <w:noProof/>
            <w:webHidden/>
          </w:rPr>
          <w:tab/>
        </w:r>
        <w:r>
          <w:rPr>
            <w:noProof/>
            <w:webHidden/>
          </w:rPr>
          <w:fldChar w:fldCharType="begin"/>
        </w:r>
        <w:r>
          <w:rPr>
            <w:noProof/>
            <w:webHidden/>
          </w:rPr>
          <w:instrText xml:space="preserve"> PAGEREF _Toc117179607 \h </w:instrText>
        </w:r>
        <w:r>
          <w:rPr>
            <w:noProof/>
            <w:webHidden/>
          </w:rPr>
        </w:r>
        <w:r>
          <w:rPr>
            <w:noProof/>
            <w:webHidden/>
          </w:rPr>
          <w:fldChar w:fldCharType="separate"/>
        </w:r>
        <w:r>
          <w:rPr>
            <w:noProof/>
            <w:webHidden/>
          </w:rPr>
          <w:t>50</w:t>
        </w:r>
        <w:r>
          <w:rPr>
            <w:noProof/>
            <w:webHidden/>
          </w:rPr>
          <w:fldChar w:fldCharType="end"/>
        </w:r>
      </w:hyperlink>
    </w:p>
    <w:p w14:paraId="5BA57C8F" w14:textId="6B7ECC24" w:rsidR="000E733F" w:rsidRDefault="000E733F">
      <w:pPr>
        <w:pStyle w:val="TableofFigures"/>
        <w:tabs>
          <w:tab w:val="right" w:leader="dot" w:pos="9061"/>
        </w:tabs>
        <w:rPr>
          <w:rFonts w:asciiTheme="minorHAnsi" w:eastAsiaTheme="minorEastAsia" w:hAnsiTheme="minorHAnsi"/>
          <w:noProof/>
          <w:sz w:val="22"/>
          <w:lang w:val="en-US"/>
        </w:rPr>
      </w:pPr>
      <w:hyperlink w:anchor="_Toc117179608" w:history="1">
        <w:r w:rsidRPr="00517875">
          <w:rPr>
            <w:rStyle w:val="Hyperlink"/>
            <w:noProof/>
          </w:rPr>
          <w:t>Hình 2.2.2.55 Sơ đồ tìm kiếm sản phẩm phía Customer</w:t>
        </w:r>
        <w:r>
          <w:rPr>
            <w:noProof/>
            <w:webHidden/>
          </w:rPr>
          <w:tab/>
        </w:r>
        <w:r>
          <w:rPr>
            <w:noProof/>
            <w:webHidden/>
          </w:rPr>
          <w:fldChar w:fldCharType="begin"/>
        </w:r>
        <w:r>
          <w:rPr>
            <w:noProof/>
            <w:webHidden/>
          </w:rPr>
          <w:instrText xml:space="preserve"> PAGEREF _Toc117179608 \h </w:instrText>
        </w:r>
        <w:r>
          <w:rPr>
            <w:noProof/>
            <w:webHidden/>
          </w:rPr>
        </w:r>
        <w:r>
          <w:rPr>
            <w:noProof/>
            <w:webHidden/>
          </w:rPr>
          <w:fldChar w:fldCharType="separate"/>
        </w:r>
        <w:r>
          <w:rPr>
            <w:noProof/>
            <w:webHidden/>
          </w:rPr>
          <w:t>51</w:t>
        </w:r>
        <w:r>
          <w:rPr>
            <w:noProof/>
            <w:webHidden/>
          </w:rPr>
          <w:fldChar w:fldCharType="end"/>
        </w:r>
      </w:hyperlink>
    </w:p>
    <w:p w14:paraId="76A86086" w14:textId="40403CC3" w:rsidR="000E733F" w:rsidRDefault="000E733F">
      <w:pPr>
        <w:pStyle w:val="TableofFigures"/>
        <w:tabs>
          <w:tab w:val="right" w:leader="dot" w:pos="9061"/>
        </w:tabs>
        <w:rPr>
          <w:rFonts w:asciiTheme="minorHAnsi" w:eastAsiaTheme="minorEastAsia" w:hAnsiTheme="minorHAnsi"/>
          <w:noProof/>
          <w:sz w:val="22"/>
          <w:lang w:val="en-US"/>
        </w:rPr>
      </w:pPr>
      <w:hyperlink w:anchor="_Toc117179609" w:history="1">
        <w:r w:rsidRPr="00517875">
          <w:rPr>
            <w:rStyle w:val="Hyperlink"/>
            <w:noProof/>
          </w:rPr>
          <w:t>Hình 2.2.2.56 Sơ đồ hiển thị giỏ hàng phía Customer</w:t>
        </w:r>
        <w:r>
          <w:rPr>
            <w:noProof/>
            <w:webHidden/>
          </w:rPr>
          <w:tab/>
        </w:r>
        <w:r>
          <w:rPr>
            <w:noProof/>
            <w:webHidden/>
          </w:rPr>
          <w:fldChar w:fldCharType="begin"/>
        </w:r>
        <w:r>
          <w:rPr>
            <w:noProof/>
            <w:webHidden/>
          </w:rPr>
          <w:instrText xml:space="preserve"> PAGEREF _Toc117179609 \h </w:instrText>
        </w:r>
        <w:r>
          <w:rPr>
            <w:noProof/>
            <w:webHidden/>
          </w:rPr>
        </w:r>
        <w:r>
          <w:rPr>
            <w:noProof/>
            <w:webHidden/>
          </w:rPr>
          <w:fldChar w:fldCharType="separate"/>
        </w:r>
        <w:r>
          <w:rPr>
            <w:noProof/>
            <w:webHidden/>
          </w:rPr>
          <w:t>52</w:t>
        </w:r>
        <w:r>
          <w:rPr>
            <w:noProof/>
            <w:webHidden/>
          </w:rPr>
          <w:fldChar w:fldCharType="end"/>
        </w:r>
      </w:hyperlink>
    </w:p>
    <w:p w14:paraId="348BE812" w14:textId="1A9D308F" w:rsidR="000E733F" w:rsidRDefault="000E733F">
      <w:pPr>
        <w:pStyle w:val="TableofFigures"/>
        <w:tabs>
          <w:tab w:val="right" w:leader="dot" w:pos="9061"/>
        </w:tabs>
        <w:rPr>
          <w:rFonts w:asciiTheme="minorHAnsi" w:eastAsiaTheme="minorEastAsia" w:hAnsiTheme="minorHAnsi"/>
          <w:noProof/>
          <w:sz w:val="22"/>
          <w:lang w:val="en-US"/>
        </w:rPr>
      </w:pPr>
      <w:hyperlink w:anchor="_Toc117179610" w:history="1">
        <w:r w:rsidRPr="00517875">
          <w:rPr>
            <w:rStyle w:val="Hyperlink"/>
            <w:noProof/>
          </w:rPr>
          <w:t>Hình 2.2.2.57 Sơ đồ hiển thị thông tin cá nhân phía Customer</w:t>
        </w:r>
        <w:r>
          <w:rPr>
            <w:noProof/>
            <w:webHidden/>
          </w:rPr>
          <w:tab/>
        </w:r>
        <w:r>
          <w:rPr>
            <w:noProof/>
            <w:webHidden/>
          </w:rPr>
          <w:fldChar w:fldCharType="begin"/>
        </w:r>
        <w:r>
          <w:rPr>
            <w:noProof/>
            <w:webHidden/>
          </w:rPr>
          <w:instrText xml:space="preserve"> PAGEREF _Toc117179610 \h </w:instrText>
        </w:r>
        <w:r>
          <w:rPr>
            <w:noProof/>
            <w:webHidden/>
          </w:rPr>
        </w:r>
        <w:r>
          <w:rPr>
            <w:noProof/>
            <w:webHidden/>
          </w:rPr>
          <w:fldChar w:fldCharType="separate"/>
        </w:r>
        <w:r>
          <w:rPr>
            <w:noProof/>
            <w:webHidden/>
          </w:rPr>
          <w:t>53</w:t>
        </w:r>
        <w:r>
          <w:rPr>
            <w:noProof/>
            <w:webHidden/>
          </w:rPr>
          <w:fldChar w:fldCharType="end"/>
        </w:r>
      </w:hyperlink>
    </w:p>
    <w:p w14:paraId="7652C9E3" w14:textId="6E8E108D" w:rsidR="000E733F" w:rsidRDefault="000E733F">
      <w:pPr>
        <w:pStyle w:val="TableofFigures"/>
        <w:tabs>
          <w:tab w:val="right" w:leader="dot" w:pos="9061"/>
        </w:tabs>
        <w:rPr>
          <w:rFonts w:asciiTheme="minorHAnsi" w:eastAsiaTheme="minorEastAsia" w:hAnsiTheme="minorHAnsi"/>
          <w:noProof/>
          <w:sz w:val="22"/>
          <w:lang w:val="en-US"/>
        </w:rPr>
      </w:pPr>
      <w:hyperlink w:anchor="_Toc117179611" w:history="1">
        <w:r w:rsidRPr="00517875">
          <w:rPr>
            <w:rStyle w:val="Hyperlink"/>
            <w:noProof/>
          </w:rPr>
          <w:t>Hình 2.2.2.58 Sơ đồ chỉnh sửa thông tin cá nhân phía Nhân viên</w:t>
        </w:r>
        <w:r>
          <w:rPr>
            <w:noProof/>
            <w:webHidden/>
          </w:rPr>
          <w:tab/>
        </w:r>
        <w:r>
          <w:rPr>
            <w:noProof/>
            <w:webHidden/>
          </w:rPr>
          <w:fldChar w:fldCharType="begin"/>
        </w:r>
        <w:r>
          <w:rPr>
            <w:noProof/>
            <w:webHidden/>
          </w:rPr>
          <w:instrText xml:space="preserve"> PAGEREF _Toc117179611 \h </w:instrText>
        </w:r>
        <w:r>
          <w:rPr>
            <w:noProof/>
            <w:webHidden/>
          </w:rPr>
        </w:r>
        <w:r>
          <w:rPr>
            <w:noProof/>
            <w:webHidden/>
          </w:rPr>
          <w:fldChar w:fldCharType="separate"/>
        </w:r>
        <w:r>
          <w:rPr>
            <w:noProof/>
            <w:webHidden/>
          </w:rPr>
          <w:t>54</w:t>
        </w:r>
        <w:r>
          <w:rPr>
            <w:noProof/>
            <w:webHidden/>
          </w:rPr>
          <w:fldChar w:fldCharType="end"/>
        </w:r>
      </w:hyperlink>
    </w:p>
    <w:p w14:paraId="6117F104" w14:textId="2050B79F" w:rsidR="000E733F" w:rsidRDefault="000E733F">
      <w:pPr>
        <w:pStyle w:val="TableofFigures"/>
        <w:tabs>
          <w:tab w:val="right" w:leader="dot" w:pos="9061"/>
        </w:tabs>
        <w:rPr>
          <w:rFonts w:asciiTheme="minorHAnsi" w:eastAsiaTheme="minorEastAsia" w:hAnsiTheme="minorHAnsi"/>
          <w:noProof/>
          <w:sz w:val="22"/>
          <w:lang w:val="en-US"/>
        </w:rPr>
      </w:pPr>
      <w:hyperlink w:anchor="_Toc117179612" w:history="1">
        <w:r w:rsidRPr="00517875">
          <w:rPr>
            <w:rStyle w:val="Hyperlink"/>
            <w:noProof/>
          </w:rPr>
          <w:t>Hình 2.2.2.59 Sơ đồ đăng nhập phía Nhân viên</w:t>
        </w:r>
        <w:r>
          <w:rPr>
            <w:noProof/>
            <w:webHidden/>
          </w:rPr>
          <w:tab/>
        </w:r>
        <w:r>
          <w:rPr>
            <w:noProof/>
            <w:webHidden/>
          </w:rPr>
          <w:fldChar w:fldCharType="begin"/>
        </w:r>
        <w:r>
          <w:rPr>
            <w:noProof/>
            <w:webHidden/>
          </w:rPr>
          <w:instrText xml:space="preserve"> PAGEREF _Toc117179612 \h </w:instrText>
        </w:r>
        <w:r>
          <w:rPr>
            <w:noProof/>
            <w:webHidden/>
          </w:rPr>
        </w:r>
        <w:r>
          <w:rPr>
            <w:noProof/>
            <w:webHidden/>
          </w:rPr>
          <w:fldChar w:fldCharType="separate"/>
        </w:r>
        <w:r>
          <w:rPr>
            <w:noProof/>
            <w:webHidden/>
          </w:rPr>
          <w:t>55</w:t>
        </w:r>
        <w:r>
          <w:rPr>
            <w:noProof/>
            <w:webHidden/>
          </w:rPr>
          <w:fldChar w:fldCharType="end"/>
        </w:r>
      </w:hyperlink>
    </w:p>
    <w:p w14:paraId="6E86017D" w14:textId="435F305B" w:rsidR="000E733F" w:rsidRDefault="000E733F">
      <w:pPr>
        <w:pStyle w:val="TableofFigures"/>
        <w:tabs>
          <w:tab w:val="right" w:leader="dot" w:pos="9061"/>
        </w:tabs>
        <w:rPr>
          <w:rFonts w:asciiTheme="minorHAnsi" w:eastAsiaTheme="minorEastAsia" w:hAnsiTheme="minorHAnsi"/>
          <w:noProof/>
          <w:sz w:val="22"/>
          <w:lang w:val="en-US"/>
        </w:rPr>
      </w:pPr>
      <w:hyperlink w:anchor="_Toc117179613" w:history="1">
        <w:r w:rsidRPr="00517875">
          <w:rPr>
            <w:rStyle w:val="Hyperlink"/>
            <w:noProof/>
          </w:rPr>
          <w:t>Hình 2.2.2.60 Sơ đồ đăng xuất phía Nhân viên</w:t>
        </w:r>
        <w:r>
          <w:rPr>
            <w:noProof/>
            <w:webHidden/>
          </w:rPr>
          <w:tab/>
        </w:r>
        <w:r>
          <w:rPr>
            <w:noProof/>
            <w:webHidden/>
          </w:rPr>
          <w:fldChar w:fldCharType="begin"/>
        </w:r>
        <w:r>
          <w:rPr>
            <w:noProof/>
            <w:webHidden/>
          </w:rPr>
          <w:instrText xml:space="preserve"> PAGEREF _Toc117179613 \h </w:instrText>
        </w:r>
        <w:r>
          <w:rPr>
            <w:noProof/>
            <w:webHidden/>
          </w:rPr>
        </w:r>
        <w:r>
          <w:rPr>
            <w:noProof/>
            <w:webHidden/>
          </w:rPr>
          <w:fldChar w:fldCharType="separate"/>
        </w:r>
        <w:r>
          <w:rPr>
            <w:noProof/>
            <w:webHidden/>
          </w:rPr>
          <w:t>55</w:t>
        </w:r>
        <w:r>
          <w:rPr>
            <w:noProof/>
            <w:webHidden/>
          </w:rPr>
          <w:fldChar w:fldCharType="end"/>
        </w:r>
      </w:hyperlink>
    </w:p>
    <w:p w14:paraId="25F40CDA" w14:textId="06992CC7" w:rsidR="000E733F" w:rsidRDefault="000E733F">
      <w:pPr>
        <w:pStyle w:val="TableofFigures"/>
        <w:tabs>
          <w:tab w:val="right" w:leader="dot" w:pos="9061"/>
        </w:tabs>
        <w:rPr>
          <w:rFonts w:asciiTheme="minorHAnsi" w:eastAsiaTheme="minorEastAsia" w:hAnsiTheme="minorHAnsi"/>
          <w:noProof/>
          <w:sz w:val="22"/>
          <w:lang w:val="en-US"/>
        </w:rPr>
      </w:pPr>
      <w:hyperlink w:anchor="_Toc117179614" w:history="1">
        <w:r w:rsidRPr="00517875">
          <w:rPr>
            <w:rStyle w:val="Hyperlink"/>
            <w:noProof/>
          </w:rPr>
          <w:t>Hình 2.2.2.61 Sơ đồ tạo hóa đơn phía Nhân viên</w:t>
        </w:r>
        <w:r>
          <w:rPr>
            <w:noProof/>
            <w:webHidden/>
          </w:rPr>
          <w:tab/>
        </w:r>
        <w:r>
          <w:rPr>
            <w:noProof/>
            <w:webHidden/>
          </w:rPr>
          <w:fldChar w:fldCharType="begin"/>
        </w:r>
        <w:r>
          <w:rPr>
            <w:noProof/>
            <w:webHidden/>
          </w:rPr>
          <w:instrText xml:space="preserve"> PAGEREF _Toc117179614 \h </w:instrText>
        </w:r>
        <w:r>
          <w:rPr>
            <w:noProof/>
            <w:webHidden/>
          </w:rPr>
        </w:r>
        <w:r>
          <w:rPr>
            <w:noProof/>
            <w:webHidden/>
          </w:rPr>
          <w:fldChar w:fldCharType="separate"/>
        </w:r>
        <w:r>
          <w:rPr>
            <w:noProof/>
            <w:webHidden/>
          </w:rPr>
          <w:t>56</w:t>
        </w:r>
        <w:r>
          <w:rPr>
            <w:noProof/>
            <w:webHidden/>
          </w:rPr>
          <w:fldChar w:fldCharType="end"/>
        </w:r>
      </w:hyperlink>
    </w:p>
    <w:p w14:paraId="1E9DC52A" w14:textId="02DAC419" w:rsidR="000E733F" w:rsidRDefault="000E733F">
      <w:pPr>
        <w:pStyle w:val="TableofFigures"/>
        <w:tabs>
          <w:tab w:val="right" w:leader="dot" w:pos="9061"/>
        </w:tabs>
        <w:rPr>
          <w:rFonts w:asciiTheme="minorHAnsi" w:eastAsiaTheme="minorEastAsia" w:hAnsiTheme="minorHAnsi"/>
          <w:noProof/>
          <w:sz w:val="22"/>
          <w:lang w:val="en-US"/>
        </w:rPr>
      </w:pPr>
      <w:hyperlink w:anchor="_Toc117179615" w:history="1">
        <w:r w:rsidRPr="00517875">
          <w:rPr>
            <w:rStyle w:val="Hyperlink"/>
            <w:noProof/>
          </w:rPr>
          <w:t>Hình 2.2.2.62 Sơ đồ hiển thị thông tin cá nhân phía Nhân viên</w:t>
        </w:r>
        <w:r>
          <w:rPr>
            <w:noProof/>
            <w:webHidden/>
          </w:rPr>
          <w:tab/>
        </w:r>
        <w:r>
          <w:rPr>
            <w:noProof/>
            <w:webHidden/>
          </w:rPr>
          <w:fldChar w:fldCharType="begin"/>
        </w:r>
        <w:r>
          <w:rPr>
            <w:noProof/>
            <w:webHidden/>
          </w:rPr>
          <w:instrText xml:space="preserve"> PAGEREF _Toc117179615 \h </w:instrText>
        </w:r>
        <w:r>
          <w:rPr>
            <w:noProof/>
            <w:webHidden/>
          </w:rPr>
        </w:r>
        <w:r>
          <w:rPr>
            <w:noProof/>
            <w:webHidden/>
          </w:rPr>
          <w:fldChar w:fldCharType="separate"/>
        </w:r>
        <w:r>
          <w:rPr>
            <w:noProof/>
            <w:webHidden/>
          </w:rPr>
          <w:t>57</w:t>
        </w:r>
        <w:r>
          <w:rPr>
            <w:noProof/>
            <w:webHidden/>
          </w:rPr>
          <w:fldChar w:fldCharType="end"/>
        </w:r>
      </w:hyperlink>
    </w:p>
    <w:p w14:paraId="3BA92836" w14:textId="25A1980D" w:rsidR="000E733F" w:rsidRDefault="00753801" w:rsidP="00753801">
      <w:pPr>
        <w:pStyle w:val="SECTION"/>
        <w:rPr>
          <w:noProof/>
        </w:rPr>
      </w:pPr>
      <w:r>
        <w:rPr>
          <w:rFonts w:ascii="Arial" w:hAnsi="Arial" w:cs="Arial"/>
        </w:rPr>
        <w:fldChar w:fldCharType="end"/>
      </w:r>
      <w:r>
        <w:rPr>
          <w:rFonts w:ascii="Arial" w:hAnsi="Arial" w:cs="Arial"/>
        </w:rPr>
        <w:fldChar w:fldCharType="begin"/>
      </w:r>
      <w:r>
        <w:rPr>
          <w:rFonts w:ascii="Arial" w:hAnsi="Arial" w:cs="Arial"/>
        </w:rPr>
        <w:instrText xml:space="preserve"> TOC \h \z \c "Hình" </w:instrText>
      </w:r>
      <w:r>
        <w:rPr>
          <w:rFonts w:ascii="Arial" w:hAnsi="Arial" w:cs="Arial"/>
        </w:rPr>
        <w:fldChar w:fldCharType="separate"/>
      </w:r>
    </w:p>
    <w:p w14:paraId="63786AFE" w14:textId="4E7A342F" w:rsidR="000E733F" w:rsidRDefault="000E733F">
      <w:pPr>
        <w:pStyle w:val="TableofFigures"/>
        <w:tabs>
          <w:tab w:val="right" w:leader="dot" w:pos="9061"/>
        </w:tabs>
        <w:rPr>
          <w:rFonts w:asciiTheme="minorHAnsi" w:eastAsiaTheme="minorEastAsia" w:hAnsiTheme="minorHAnsi"/>
          <w:noProof/>
          <w:sz w:val="22"/>
          <w:lang w:val="en-US"/>
        </w:rPr>
      </w:pPr>
      <w:hyperlink w:anchor="_Toc117179495" w:history="1">
        <w:r w:rsidRPr="00CE38C2">
          <w:rPr>
            <w:rStyle w:val="Hyperlink"/>
            <w:noProof/>
          </w:rPr>
          <w:t>Hình 3.1.1</w:t>
        </w:r>
        <w:r w:rsidRPr="00CE38C2">
          <w:rPr>
            <w:rStyle w:val="Hyperlink"/>
            <w:noProof/>
            <w:lang w:val="en-US"/>
          </w:rPr>
          <w:t xml:space="preserve"> CSDL Product</w:t>
        </w:r>
        <w:r>
          <w:rPr>
            <w:noProof/>
            <w:webHidden/>
          </w:rPr>
          <w:tab/>
        </w:r>
        <w:r>
          <w:rPr>
            <w:noProof/>
            <w:webHidden/>
          </w:rPr>
          <w:fldChar w:fldCharType="begin"/>
        </w:r>
        <w:r>
          <w:rPr>
            <w:noProof/>
            <w:webHidden/>
          </w:rPr>
          <w:instrText xml:space="preserve"> PAGEREF _Toc117179495 \h </w:instrText>
        </w:r>
        <w:r>
          <w:rPr>
            <w:noProof/>
            <w:webHidden/>
          </w:rPr>
        </w:r>
        <w:r>
          <w:rPr>
            <w:noProof/>
            <w:webHidden/>
          </w:rPr>
          <w:fldChar w:fldCharType="separate"/>
        </w:r>
        <w:r>
          <w:rPr>
            <w:noProof/>
            <w:webHidden/>
          </w:rPr>
          <w:t>58</w:t>
        </w:r>
        <w:r>
          <w:rPr>
            <w:noProof/>
            <w:webHidden/>
          </w:rPr>
          <w:fldChar w:fldCharType="end"/>
        </w:r>
      </w:hyperlink>
    </w:p>
    <w:p w14:paraId="1DAD8823" w14:textId="2A3393EB" w:rsidR="000E733F" w:rsidRDefault="000E733F">
      <w:pPr>
        <w:pStyle w:val="TableofFigures"/>
        <w:tabs>
          <w:tab w:val="right" w:leader="dot" w:pos="9061"/>
        </w:tabs>
        <w:rPr>
          <w:rFonts w:asciiTheme="minorHAnsi" w:eastAsiaTheme="minorEastAsia" w:hAnsiTheme="minorHAnsi"/>
          <w:noProof/>
          <w:sz w:val="22"/>
          <w:lang w:val="en-US"/>
        </w:rPr>
      </w:pPr>
      <w:hyperlink w:anchor="_Toc117179496" w:history="1">
        <w:r w:rsidRPr="00CE38C2">
          <w:rPr>
            <w:rStyle w:val="Hyperlink"/>
            <w:noProof/>
          </w:rPr>
          <w:t>Hình 3.1.2</w:t>
        </w:r>
        <w:r w:rsidRPr="00CE38C2">
          <w:rPr>
            <w:rStyle w:val="Hyperlink"/>
            <w:noProof/>
            <w:lang w:val="en-US"/>
          </w:rPr>
          <w:t xml:space="preserve"> CSDL Brand</w:t>
        </w:r>
        <w:r>
          <w:rPr>
            <w:noProof/>
            <w:webHidden/>
          </w:rPr>
          <w:tab/>
        </w:r>
        <w:r>
          <w:rPr>
            <w:noProof/>
            <w:webHidden/>
          </w:rPr>
          <w:fldChar w:fldCharType="begin"/>
        </w:r>
        <w:r>
          <w:rPr>
            <w:noProof/>
            <w:webHidden/>
          </w:rPr>
          <w:instrText xml:space="preserve"> PAGEREF _Toc117179496 \h </w:instrText>
        </w:r>
        <w:r>
          <w:rPr>
            <w:noProof/>
            <w:webHidden/>
          </w:rPr>
        </w:r>
        <w:r>
          <w:rPr>
            <w:noProof/>
            <w:webHidden/>
          </w:rPr>
          <w:fldChar w:fldCharType="separate"/>
        </w:r>
        <w:r>
          <w:rPr>
            <w:noProof/>
            <w:webHidden/>
          </w:rPr>
          <w:t>59</w:t>
        </w:r>
        <w:r>
          <w:rPr>
            <w:noProof/>
            <w:webHidden/>
          </w:rPr>
          <w:fldChar w:fldCharType="end"/>
        </w:r>
      </w:hyperlink>
    </w:p>
    <w:p w14:paraId="254C75D7" w14:textId="40FFAE27" w:rsidR="000E733F" w:rsidRDefault="000E733F">
      <w:pPr>
        <w:pStyle w:val="TableofFigures"/>
        <w:tabs>
          <w:tab w:val="right" w:leader="dot" w:pos="9061"/>
        </w:tabs>
        <w:rPr>
          <w:rFonts w:asciiTheme="minorHAnsi" w:eastAsiaTheme="minorEastAsia" w:hAnsiTheme="minorHAnsi"/>
          <w:noProof/>
          <w:sz w:val="22"/>
          <w:lang w:val="en-US"/>
        </w:rPr>
      </w:pPr>
      <w:hyperlink w:anchor="_Toc117179497" w:history="1">
        <w:r w:rsidRPr="00CE38C2">
          <w:rPr>
            <w:rStyle w:val="Hyperlink"/>
            <w:noProof/>
          </w:rPr>
          <w:t>Hình 3.1.3</w:t>
        </w:r>
        <w:r w:rsidRPr="00CE38C2">
          <w:rPr>
            <w:rStyle w:val="Hyperlink"/>
            <w:noProof/>
            <w:lang w:val="en-US"/>
          </w:rPr>
          <w:t xml:space="preserve"> CSDL Category</w:t>
        </w:r>
        <w:r>
          <w:rPr>
            <w:noProof/>
            <w:webHidden/>
          </w:rPr>
          <w:tab/>
        </w:r>
        <w:r>
          <w:rPr>
            <w:noProof/>
            <w:webHidden/>
          </w:rPr>
          <w:fldChar w:fldCharType="begin"/>
        </w:r>
        <w:r>
          <w:rPr>
            <w:noProof/>
            <w:webHidden/>
          </w:rPr>
          <w:instrText xml:space="preserve"> PAGEREF _Toc117179497 \h </w:instrText>
        </w:r>
        <w:r>
          <w:rPr>
            <w:noProof/>
            <w:webHidden/>
          </w:rPr>
        </w:r>
        <w:r>
          <w:rPr>
            <w:noProof/>
            <w:webHidden/>
          </w:rPr>
          <w:fldChar w:fldCharType="separate"/>
        </w:r>
        <w:r>
          <w:rPr>
            <w:noProof/>
            <w:webHidden/>
          </w:rPr>
          <w:t>59</w:t>
        </w:r>
        <w:r>
          <w:rPr>
            <w:noProof/>
            <w:webHidden/>
          </w:rPr>
          <w:fldChar w:fldCharType="end"/>
        </w:r>
      </w:hyperlink>
    </w:p>
    <w:p w14:paraId="01518BC1" w14:textId="392BDB56" w:rsidR="000E733F" w:rsidRDefault="000E733F">
      <w:pPr>
        <w:pStyle w:val="TableofFigures"/>
        <w:tabs>
          <w:tab w:val="right" w:leader="dot" w:pos="9061"/>
        </w:tabs>
        <w:rPr>
          <w:rFonts w:asciiTheme="minorHAnsi" w:eastAsiaTheme="minorEastAsia" w:hAnsiTheme="minorHAnsi"/>
          <w:noProof/>
          <w:sz w:val="22"/>
          <w:lang w:val="en-US"/>
        </w:rPr>
      </w:pPr>
      <w:hyperlink w:anchor="_Toc117179498" w:history="1">
        <w:r w:rsidRPr="00CE38C2">
          <w:rPr>
            <w:rStyle w:val="Hyperlink"/>
            <w:noProof/>
          </w:rPr>
          <w:t>Hình 3.1.4</w:t>
        </w:r>
        <w:r w:rsidRPr="00CE38C2">
          <w:rPr>
            <w:rStyle w:val="Hyperlink"/>
            <w:noProof/>
            <w:lang w:val="en-US"/>
          </w:rPr>
          <w:t xml:space="preserve"> CSDL User</w:t>
        </w:r>
        <w:r>
          <w:rPr>
            <w:noProof/>
            <w:webHidden/>
          </w:rPr>
          <w:tab/>
        </w:r>
        <w:r>
          <w:rPr>
            <w:noProof/>
            <w:webHidden/>
          </w:rPr>
          <w:fldChar w:fldCharType="begin"/>
        </w:r>
        <w:r>
          <w:rPr>
            <w:noProof/>
            <w:webHidden/>
          </w:rPr>
          <w:instrText xml:space="preserve"> PAGEREF _Toc117179498 \h </w:instrText>
        </w:r>
        <w:r>
          <w:rPr>
            <w:noProof/>
            <w:webHidden/>
          </w:rPr>
        </w:r>
        <w:r>
          <w:rPr>
            <w:noProof/>
            <w:webHidden/>
          </w:rPr>
          <w:fldChar w:fldCharType="separate"/>
        </w:r>
        <w:r>
          <w:rPr>
            <w:noProof/>
            <w:webHidden/>
          </w:rPr>
          <w:t>59</w:t>
        </w:r>
        <w:r>
          <w:rPr>
            <w:noProof/>
            <w:webHidden/>
          </w:rPr>
          <w:fldChar w:fldCharType="end"/>
        </w:r>
      </w:hyperlink>
    </w:p>
    <w:p w14:paraId="306B2C01" w14:textId="006FB5B9" w:rsidR="000E733F" w:rsidRDefault="000E733F">
      <w:pPr>
        <w:pStyle w:val="TableofFigures"/>
        <w:tabs>
          <w:tab w:val="right" w:leader="dot" w:pos="9061"/>
        </w:tabs>
        <w:rPr>
          <w:rFonts w:asciiTheme="minorHAnsi" w:eastAsiaTheme="minorEastAsia" w:hAnsiTheme="minorHAnsi"/>
          <w:noProof/>
          <w:sz w:val="22"/>
          <w:lang w:val="en-US"/>
        </w:rPr>
      </w:pPr>
      <w:hyperlink w:anchor="_Toc117179499" w:history="1">
        <w:r w:rsidRPr="00CE38C2">
          <w:rPr>
            <w:rStyle w:val="Hyperlink"/>
            <w:noProof/>
          </w:rPr>
          <w:t>Hình 3.1.5</w:t>
        </w:r>
        <w:r w:rsidRPr="00CE38C2">
          <w:rPr>
            <w:rStyle w:val="Hyperlink"/>
            <w:noProof/>
            <w:lang w:val="en-US"/>
          </w:rPr>
          <w:t xml:space="preserve"> CSDL Orders</w:t>
        </w:r>
        <w:r>
          <w:rPr>
            <w:noProof/>
            <w:webHidden/>
          </w:rPr>
          <w:tab/>
        </w:r>
        <w:r>
          <w:rPr>
            <w:noProof/>
            <w:webHidden/>
          </w:rPr>
          <w:fldChar w:fldCharType="begin"/>
        </w:r>
        <w:r>
          <w:rPr>
            <w:noProof/>
            <w:webHidden/>
          </w:rPr>
          <w:instrText xml:space="preserve"> PAGEREF _Toc117179499 \h </w:instrText>
        </w:r>
        <w:r>
          <w:rPr>
            <w:noProof/>
            <w:webHidden/>
          </w:rPr>
        </w:r>
        <w:r>
          <w:rPr>
            <w:noProof/>
            <w:webHidden/>
          </w:rPr>
          <w:fldChar w:fldCharType="separate"/>
        </w:r>
        <w:r>
          <w:rPr>
            <w:noProof/>
            <w:webHidden/>
          </w:rPr>
          <w:t>60</w:t>
        </w:r>
        <w:r>
          <w:rPr>
            <w:noProof/>
            <w:webHidden/>
          </w:rPr>
          <w:fldChar w:fldCharType="end"/>
        </w:r>
      </w:hyperlink>
    </w:p>
    <w:p w14:paraId="1A83E162" w14:textId="503B64C6" w:rsidR="000E733F" w:rsidRDefault="000E733F">
      <w:pPr>
        <w:pStyle w:val="TableofFigures"/>
        <w:tabs>
          <w:tab w:val="right" w:leader="dot" w:pos="9061"/>
        </w:tabs>
        <w:rPr>
          <w:rFonts w:asciiTheme="minorHAnsi" w:eastAsiaTheme="minorEastAsia" w:hAnsiTheme="minorHAnsi"/>
          <w:noProof/>
          <w:sz w:val="22"/>
          <w:lang w:val="en-US"/>
        </w:rPr>
      </w:pPr>
      <w:hyperlink w:anchor="_Toc117179500" w:history="1">
        <w:r w:rsidRPr="00CE38C2">
          <w:rPr>
            <w:rStyle w:val="Hyperlink"/>
            <w:noProof/>
          </w:rPr>
          <w:t>Hình 3.1.6</w:t>
        </w:r>
        <w:r w:rsidRPr="00CE38C2">
          <w:rPr>
            <w:rStyle w:val="Hyperlink"/>
            <w:noProof/>
            <w:lang w:val="en-US"/>
          </w:rPr>
          <w:t xml:space="preserve"> CSDL Order Details</w:t>
        </w:r>
        <w:r>
          <w:rPr>
            <w:noProof/>
            <w:webHidden/>
          </w:rPr>
          <w:tab/>
        </w:r>
        <w:r>
          <w:rPr>
            <w:noProof/>
            <w:webHidden/>
          </w:rPr>
          <w:fldChar w:fldCharType="begin"/>
        </w:r>
        <w:r>
          <w:rPr>
            <w:noProof/>
            <w:webHidden/>
          </w:rPr>
          <w:instrText xml:space="preserve"> PAGEREF _Toc117179500 \h </w:instrText>
        </w:r>
        <w:r>
          <w:rPr>
            <w:noProof/>
            <w:webHidden/>
          </w:rPr>
        </w:r>
        <w:r>
          <w:rPr>
            <w:noProof/>
            <w:webHidden/>
          </w:rPr>
          <w:fldChar w:fldCharType="separate"/>
        </w:r>
        <w:r>
          <w:rPr>
            <w:noProof/>
            <w:webHidden/>
          </w:rPr>
          <w:t>60</w:t>
        </w:r>
        <w:r>
          <w:rPr>
            <w:noProof/>
            <w:webHidden/>
          </w:rPr>
          <w:fldChar w:fldCharType="end"/>
        </w:r>
      </w:hyperlink>
    </w:p>
    <w:p w14:paraId="506A225D" w14:textId="2A45D62A" w:rsidR="000E733F" w:rsidRDefault="000E733F">
      <w:pPr>
        <w:pStyle w:val="TableofFigures"/>
        <w:tabs>
          <w:tab w:val="right" w:leader="dot" w:pos="9061"/>
        </w:tabs>
        <w:rPr>
          <w:rFonts w:asciiTheme="minorHAnsi" w:eastAsiaTheme="minorEastAsia" w:hAnsiTheme="minorHAnsi"/>
          <w:noProof/>
          <w:sz w:val="22"/>
          <w:lang w:val="en-US"/>
        </w:rPr>
      </w:pPr>
      <w:hyperlink w:anchor="_Toc117179501" w:history="1">
        <w:r w:rsidRPr="00CE38C2">
          <w:rPr>
            <w:rStyle w:val="Hyperlink"/>
            <w:noProof/>
          </w:rPr>
          <w:t>Hình 3.1.7</w:t>
        </w:r>
        <w:r w:rsidRPr="00CE38C2">
          <w:rPr>
            <w:rStyle w:val="Hyperlink"/>
            <w:noProof/>
            <w:lang w:val="en-US"/>
          </w:rPr>
          <w:t xml:space="preserve"> CSDL ProductImage</w:t>
        </w:r>
        <w:r>
          <w:rPr>
            <w:noProof/>
            <w:webHidden/>
          </w:rPr>
          <w:tab/>
        </w:r>
        <w:r>
          <w:rPr>
            <w:noProof/>
            <w:webHidden/>
          </w:rPr>
          <w:fldChar w:fldCharType="begin"/>
        </w:r>
        <w:r>
          <w:rPr>
            <w:noProof/>
            <w:webHidden/>
          </w:rPr>
          <w:instrText xml:space="preserve"> PAGEREF _Toc117179501 \h </w:instrText>
        </w:r>
        <w:r>
          <w:rPr>
            <w:noProof/>
            <w:webHidden/>
          </w:rPr>
        </w:r>
        <w:r>
          <w:rPr>
            <w:noProof/>
            <w:webHidden/>
          </w:rPr>
          <w:fldChar w:fldCharType="separate"/>
        </w:r>
        <w:r>
          <w:rPr>
            <w:noProof/>
            <w:webHidden/>
          </w:rPr>
          <w:t>60</w:t>
        </w:r>
        <w:r>
          <w:rPr>
            <w:noProof/>
            <w:webHidden/>
          </w:rPr>
          <w:fldChar w:fldCharType="end"/>
        </w:r>
      </w:hyperlink>
    </w:p>
    <w:p w14:paraId="12B51CFF" w14:textId="5780324B" w:rsidR="000E733F" w:rsidRDefault="000E733F">
      <w:pPr>
        <w:pStyle w:val="TableofFigures"/>
        <w:tabs>
          <w:tab w:val="right" w:leader="dot" w:pos="9061"/>
        </w:tabs>
        <w:rPr>
          <w:rFonts w:asciiTheme="minorHAnsi" w:eastAsiaTheme="minorEastAsia" w:hAnsiTheme="minorHAnsi"/>
          <w:noProof/>
          <w:sz w:val="22"/>
          <w:lang w:val="en-US"/>
        </w:rPr>
      </w:pPr>
      <w:hyperlink w:anchor="_Toc117179502" w:history="1">
        <w:r w:rsidRPr="00CE38C2">
          <w:rPr>
            <w:rStyle w:val="Hyperlink"/>
            <w:noProof/>
          </w:rPr>
          <w:t>Hình 3.1.8</w:t>
        </w:r>
        <w:r w:rsidRPr="00CE38C2">
          <w:rPr>
            <w:rStyle w:val="Hyperlink"/>
            <w:noProof/>
            <w:lang w:val="en-US"/>
          </w:rPr>
          <w:t xml:space="preserve"> CSDL Customer</w:t>
        </w:r>
        <w:r>
          <w:rPr>
            <w:noProof/>
            <w:webHidden/>
          </w:rPr>
          <w:tab/>
        </w:r>
        <w:r>
          <w:rPr>
            <w:noProof/>
            <w:webHidden/>
          </w:rPr>
          <w:fldChar w:fldCharType="begin"/>
        </w:r>
        <w:r>
          <w:rPr>
            <w:noProof/>
            <w:webHidden/>
          </w:rPr>
          <w:instrText xml:space="preserve"> PAGEREF _Toc117179502 \h </w:instrText>
        </w:r>
        <w:r>
          <w:rPr>
            <w:noProof/>
            <w:webHidden/>
          </w:rPr>
        </w:r>
        <w:r>
          <w:rPr>
            <w:noProof/>
            <w:webHidden/>
          </w:rPr>
          <w:fldChar w:fldCharType="separate"/>
        </w:r>
        <w:r>
          <w:rPr>
            <w:noProof/>
            <w:webHidden/>
          </w:rPr>
          <w:t>61</w:t>
        </w:r>
        <w:r>
          <w:rPr>
            <w:noProof/>
            <w:webHidden/>
          </w:rPr>
          <w:fldChar w:fldCharType="end"/>
        </w:r>
      </w:hyperlink>
    </w:p>
    <w:p w14:paraId="49261E48" w14:textId="6957EBDF" w:rsidR="000E733F" w:rsidRDefault="000E733F">
      <w:pPr>
        <w:pStyle w:val="TableofFigures"/>
        <w:tabs>
          <w:tab w:val="right" w:leader="dot" w:pos="9061"/>
        </w:tabs>
        <w:rPr>
          <w:rFonts w:asciiTheme="minorHAnsi" w:eastAsiaTheme="minorEastAsia" w:hAnsiTheme="minorHAnsi"/>
          <w:noProof/>
          <w:sz w:val="22"/>
          <w:lang w:val="en-US"/>
        </w:rPr>
      </w:pPr>
      <w:hyperlink w:anchor="_Toc117179503" w:history="1">
        <w:r w:rsidRPr="00CE38C2">
          <w:rPr>
            <w:rStyle w:val="Hyperlink"/>
            <w:noProof/>
          </w:rPr>
          <w:t>Hình 3.1.9</w:t>
        </w:r>
        <w:r w:rsidRPr="00CE38C2">
          <w:rPr>
            <w:rStyle w:val="Hyperlink"/>
            <w:noProof/>
            <w:lang w:val="en-US"/>
          </w:rPr>
          <w:t xml:space="preserve"> CSDL Nhân viên</w:t>
        </w:r>
        <w:r>
          <w:rPr>
            <w:noProof/>
            <w:webHidden/>
          </w:rPr>
          <w:tab/>
        </w:r>
        <w:r>
          <w:rPr>
            <w:noProof/>
            <w:webHidden/>
          </w:rPr>
          <w:fldChar w:fldCharType="begin"/>
        </w:r>
        <w:r>
          <w:rPr>
            <w:noProof/>
            <w:webHidden/>
          </w:rPr>
          <w:instrText xml:space="preserve"> PAGEREF _Toc117179503 \h </w:instrText>
        </w:r>
        <w:r>
          <w:rPr>
            <w:noProof/>
            <w:webHidden/>
          </w:rPr>
        </w:r>
        <w:r>
          <w:rPr>
            <w:noProof/>
            <w:webHidden/>
          </w:rPr>
          <w:fldChar w:fldCharType="separate"/>
        </w:r>
        <w:r>
          <w:rPr>
            <w:noProof/>
            <w:webHidden/>
          </w:rPr>
          <w:t>61</w:t>
        </w:r>
        <w:r>
          <w:rPr>
            <w:noProof/>
            <w:webHidden/>
          </w:rPr>
          <w:fldChar w:fldCharType="end"/>
        </w:r>
      </w:hyperlink>
    </w:p>
    <w:p w14:paraId="56647A1C" w14:textId="02276E94" w:rsidR="000E733F" w:rsidRDefault="000E733F">
      <w:pPr>
        <w:pStyle w:val="TableofFigures"/>
        <w:tabs>
          <w:tab w:val="right" w:leader="dot" w:pos="9061"/>
        </w:tabs>
        <w:rPr>
          <w:rFonts w:asciiTheme="minorHAnsi" w:eastAsiaTheme="minorEastAsia" w:hAnsiTheme="minorHAnsi"/>
          <w:noProof/>
          <w:sz w:val="22"/>
          <w:lang w:val="en-US"/>
        </w:rPr>
      </w:pPr>
      <w:hyperlink w:anchor="_Toc117179504" w:history="1">
        <w:r w:rsidRPr="00CE38C2">
          <w:rPr>
            <w:rStyle w:val="Hyperlink"/>
            <w:noProof/>
          </w:rPr>
          <w:t>Hình 3.1.10</w:t>
        </w:r>
        <w:r w:rsidRPr="00CE38C2">
          <w:rPr>
            <w:rStyle w:val="Hyperlink"/>
            <w:noProof/>
            <w:lang w:val="en-US"/>
          </w:rPr>
          <w:t xml:space="preserve"> CSDL Province</w:t>
        </w:r>
        <w:r>
          <w:rPr>
            <w:noProof/>
            <w:webHidden/>
          </w:rPr>
          <w:tab/>
        </w:r>
        <w:r>
          <w:rPr>
            <w:noProof/>
            <w:webHidden/>
          </w:rPr>
          <w:fldChar w:fldCharType="begin"/>
        </w:r>
        <w:r>
          <w:rPr>
            <w:noProof/>
            <w:webHidden/>
          </w:rPr>
          <w:instrText xml:space="preserve"> PAGEREF _Toc117179504 \h </w:instrText>
        </w:r>
        <w:r>
          <w:rPr>
            <w:noProof/>
            <w:webHidden/>
          </w:rPr>
        </w:r>
        <w:r>
          <w:rPr>
            <w:noProof/>
            <w:webHidden/>
          </w:rPr>
          <w:fldChar w:fldCharType="separate"/>
        </w:r>
        <w:r>
          <w:rPr>
            <w:noProof/>
            <w:webHidden/>
          </w:rPr>
          <w:t>61</w:t>
        </w:r>
        <w:r>
          <w:rPr>
            <w:noProof/>
            <w:webHidden/>
          </w:rPr>
          <w:fldChar w:fldCharType="end"/>
        </w:r>
      </w:hyperlink>
    </w:p>
    <w:p w14:paraId="67AD68B9" w14:textId="57E66EF8" w:rsidR="000E733F" w:rsidRDefault="000E733F">
      <w:pPr>
        <w:pStyle w:val="TableofFigures"/>
        <w:tabs>
          <w:tab w:val="right" w:leader="dot" w:pos="9061"/>
        </w:tabs>
        <w:rPr>
          <w:rFonts w:asciiTheme="minorHAnsi" w:eastAsiaTheme="minorEastAsia" w:hAnsiTheme="minorHAnsi"/>
          <w:noProof/>
          <w:sz w:val="22"/>
          <w:lang w:val="en-US"/>
        </w:rPr>
      </w:pPr>
      <w:hyperlink w:anchor="_Toc117179505" w:history="1">
        <w:r w:rsidRPr="00CE38C2">
          <w:rPr>
            <w:rStyle w:val="Hyperlink"/>
            <w:noProof/>
          </w:rPr>
          <w:t>Hình 3.1.11</w:t>
        </w:r>
        <w:r w:rsidRPr="00CE38C2">
          <w:rPr>
            <w:rStyle w:val="Hyperlink"/>
            <w:noProof/>
            <w:lang w:val="en-US"/>
          </w:rPr>
          <w:t xml:space="preserve"> CSDL District</w:t>
        </w:r>
        <w:r>
          <w:rPr>
            <w:noProof/>
            <w:webHidden/>
          </w:rPr>
          <w:tab/>
        </w:r>
        <w:r>
          <w:rPr>
            <w:noProof/>
            <w:webHidden/>
          </w:rPr>
          <w:fldChar w:fldCharType="begin"/>
        </w:r>
        <w:r>
          <w:rPr>
            <w:noProof/>
            <w:webHidden/>
          </w:rPr>
          <w:instrText xml:space="preserve"> PAGEREF _Toc117179505 \h </w:instrText>
        </w:r>
        <w:r>
          <w:rPr>
            <w:noProof/>
            <w:webHidden/>
          </w:rPr>
        </w:r>
        <w:r>
          <w:rPr>
            <w:noProof/>
            <w:webHidden/>
          </w:rPr>
          <w:fldChar w:fldCharType="separate"/>
        </w:r>
        <w:r>
          <w:rPr>
            <w:noProof/>
            <w:webHidden/>
          </w:rPr>
          <w:t>61</w:t>
        </w:r>
        <w:r>
          <w:rPr>
            <w:noProof/>
            <w:webHidden/>
          </w:rPr>
          <w:fldChar w:fldCharType="end"/>
        </w:r>
      </w:hyperlink>
    </w:p>
    <w:p w14:paraId="02977846" w14:textId="17198C8A" w:rsidR="000E733F" w:rsidRDefault="000E733F">
      <w:pPr>
        <w:pStyle w:val="TableofFigures"/>
        <w:tabs>
          <w:tab w:val="right" w:leader="dot" w:pos="9061"/>
        </w:tabs>
        <w:rPr>
          <w:rFonts w:asciiTheme="minorHAnsi" w:eastAsiaTheme="minorEastAsia" w:hAnsiTheme="minorHAnsi"/>
          <w:noProof/>
          <w:sz w:val="22"/>
          <w:lang w:val="en-US"/>
        </w:rPr>
      </w:pPr>
      <w:hyperlink w:anchor="_Toc117179506" w:history="1">
        <w:r w:rsidRPr="00CE38C2">
          <w:rPr>
            <w:rStyle w:val="Hyperlink"/>
            <w:noProof/>
          </w:rPr>
          <w:t>Hình 3.1.12</w:t>
        </w:r>
        <w:r w:rsidRPr="00CE38C2">
          <w:rPr>
            <w:rStyle w:val="Hyperlink"/>
            <w:noProof/>
            <w:lang w:val="en-US"/>
          </w:rPr>
          <w:t xml:space="preserve"> CSDL Roles</w:t>
        </w:r>
        <w:r>
          <w:rPr>
            <w:noProof/>
            <w:webHidden/>
          </w:rPr>
          <w:tab/>
        </w:r>
        <w:r>
          <w:rPr>
            <w:noProof/>
            <w:webHidden/>
          </w:rPr>
          <w:fldChar w:fldCharType="begin"/>
        </w:r>
        <w:r>
          <w:rPr>
            <w:noProof/>
            <w:webHidden/>
          </w:rPr>
          <w:instrText xml:space="preserve"> PAGEREF _Toc117179506 \h </w:instrText>
        </w:r>
        <w:r>
          <w:rPr>
            <w:noProof/>
            <w:webHidden/>
          </w:rPr>
        </w:r>
        <w:r>
          <w:rPr>
            <w:noProof/>
            <w:webHidden/>
          </w:rPr>
          <w:fldChar w:fldCharType="separate"/>
        </w:r>
        <w:r>
          <w:rPr>
            <w:noProof/>
            <w:webHidden/>
          </w:rPr>
          <w:t>62</w:t>
        </w:r>
        <w:r>
          <w:rPr>
            <w:noProof/>
            <w:webHidden/>
          </w:rPr>
          <w:fldChar w:fldCharType="end"/>
        </w:r>
      </w:hyperlink>
    </w:p>
    <w:p w14:paraId="07EDBA99" w14:textId="3BF7E250" w:rsidR="000E733F" w:rsidRDefault="000E733F">
      <w:pPr>
        <w:pStyle w:val="TableofFigures"/>
        <w:tabs>
          <w:tab w:val="right" w:leader="dot" w:pos="9061"/>
        </w:tabs>
        <w:rPr>
          <w:rFonts w:asciiTheme="minorHAnsi" w:eastAsiaTheme="minorEastAsia" w:hAnsiTheme="minorHAnsi"/>
          <w:noProof/>
          <w:sz w:val="22"/>
          <w:lang w:val="en-US"/>
        </w:rPr>
      </w:pPr>
      <w:hyperlink w:anchor="_Toc117179507" w:history="1">
        <w:r w:rsidRPr="00CE38C2">
          <w:rPr>
            <w:rStyle w:val="Hyperlink"/>
            <w:noProof/>
          </w:rPr>
          <w:t>Hình 3.1.13</w:t>
        </w:r>
        <w:r w:rsidRPr="00CE38C2">
          <w:rPr>
            <w:rStyle w:val="Hyperlink"/>
            <w:noProof/>
            <w:lang w:val="en-US"/>
          </w:rPr>
          <w:t xml:space="preserve"> CSDL UserRoles</w:t>
        </w:r>
        <w:r>
          <w:rPr>
            <w:noProof/>
            <w:webHidden/>
          </w:rPr>
          <w:tab/>
        </w:r>
        <w:r>
          <w:rPr>
            <w:noProof/>
            <w:webHidden/>
          </w:rPr>
          <w:fldChar w:fldCharType="begin"/>
        </w:r>
        <w:r>
          <w:rPr>
            <w:noProof/>
            <w:webHidden/>
          </w:rPr>
          <w:instrText xml:space="preserve"> PAGEREF _Toc117179507 \h </w:instrText>
        </w:r>
        <w:r>
          <w:rPr>
            <w:noProof/>
            <w:webHidden/>
          </w:rPr>
        </w:r>
        <w:r>
          <w:rPr>
            <w:noProof/>
            <w:webHidden/>
          </w:rPr>
          <w:fldChar w:fldCharType="separate"/>
        </w:r>
        <w:r>
          <w:rPr>
            <w:noProof/>
            <w:webHidden/>
          </w:rPr>
          <w:t>62</w:t>
        </w:r>
        <w:r>
          <w:rPr>
            <w:noProof/>
            <w:webHidden/>
          </w:rPr>
          <w:fldChar w:fldCharType="end"/>
        </w:r>
      </w:hyperlink>
    </w:p>
    <w:p w14:paraId="461C36A8" w14:textId="2D7F69ED" w:rsidR="000E733F" w:rsidRDefault="000E733F">
      <w:pPr>
        <w:pStyle w:val="TableofFigures"/>
        <w:tabs>
          <w:tab w:val="right" w:leader="dot" w:pos="9061"/>
        </w:tabs>
        <w:rPr>
          <w:rFonts w:asciiTheme="minorHAnsi" w:eastAsiaTheme="minorEastAsia" w:hAnsiTheme="minorHAnsi"/>
          <w:noProof/>
          <w:sz w:val="22"/>
          <w:lang w:val="en-US"/>
        </w:rPr>
      </w:pPr>
      <w:hyperlink w:anchor="_Toc117179508" w:history="1">
        <w:r w:rsidRPr="00CE38C2">
          <w:rPr>
            <w:rStyle w:val="Hyperlink"/>
            <w:noProof/>
          </w:rPr>
          <w:t>Hình 3.1.14</w:t>
        </w:r>
        <w:r w:rsidRPr="00CE38C2">
          <w:rPr>
            <w:rStyle w:val="Hyperlink"/>
            <w:noProof/>
            <w:lang w:val="en-US"/>
          </w:rPr>
          <w:t xml:space="preserve"> CSDL SubCategory</w:t>
        </w:r>
        <w:r>
          <w:rPr>
            <w:noProof/>
            <w:webHidden/>
          </w:rPr>
          <w:tab/>
        </w:r>
        <w:r>
          <w:rPr>
            <w:noProof/>
            <w:webHidden/>
          </w:rPr>
          <w:fldChar w:fldCharType="begin"/>
        </w:r>
        <w:r>
          <w:rPr>
            <w:noProof/>
            <w:webHidden/>
          </w:rPr>
          <w:instrText xml:space="preserve"> PAGEREF _Toc117179508 \h </w:instrText>
        </w:r>
        <w:r>
          <w:rPr>
            <w:noProof/>
            <w:webHidden/>
          </w:rPr>
        </w:r>
        <w:r>
          <w:rPr>
            <w:noProof/>
            <w:webHidden/>
          </w:rPr>
          <w:fldChar w:fldCharType="separate"/>
        </w:r>
        <w:r>
          <w:rPr>
            <w:noProof/>
            <w:webHidden/>
          </w:rPr>
          <w:t>62</w:t>
        </w:r>
        <w:r>
          <w:rPr>
            <w:noProof/>
            <w:webHidden/>
          </w:rPr>
          <w:fldChar w:fldCharType="end"/>
        </w:r>
      </w:hyperlink>
    </w:p>
    <w:p w14:paraId="4369A8E8" w14:textId="2D3C390F" w:rsidR="000E733F" w:rsidRDefault="000E733F">
      <w:pPr>
        <w:pStyle w:val="TableofFigures"/>
        <w:tabs>
          <w:tab w:val="right" w:leader="dot" w:pos="9061"/>
        </w:tabs>
        <w:rPr>
          <w:rFonts w:asciiTheme="minorHAnsi" w:eastAsiaTheme="minorEastAsia" w:hAnsiTheme="minorHAnsi"/>
          <w:noProof/>
          <w:sz w:val="22"/>
          <w:lang w:val="en-US"/>
        </w:rPr>
      </w:pPr>
      <w:hyperlink w:anchor="_Toc117179509" w:history="1">
        <w:r w:rsidRPr="00CE38C2">
          <w:rPr>
            <w:rStyle w:val="Hyperlink"/>
            <w:noProof/>
          </w:rPr>
          <w:t>Hình 3.1.15</w:t>
        </w:r>
        <w:r w:rsidRPr="00CE38C2">
          <w:rPr>
            <w:rStyle w:val="Hyperlink"/>
            <w:noProof/>
            <w:lang w:val="en-US"/>
          </w:rPr>
          <w:t xml:space="preserve"> CSDL ResetPasswordCode</w:t>
        </w:r>
        <w:r>
          <w:rPr>
            <w:noProof/>
            <w:webHidden/>
          </w:rPr>
          <w:tab/>
        </w:r>
        <w:r>
          <w:rPr>
            <w:noProof/>
            <w:webHidden/>
          </w:rPr>
          <w:fldChar w:fldCharType="begin"/>
        </w:r>
        <w:r>
          <w:rPr>
            <w:noProof/>
            <w:webHidden/>
          </w:rPr>
          <w:instrText xml:space="preserve"> PAGEREF _Toc117179509 \h </w:instrText>
        </w:r>
        <w:r>
          <w:rPr>
            <w:noProof/>
            <w:webHidden/>
          </w:rPr>
        </w:r>
        <w:r>
          <w:rPr>
            <w:noProof/>
            <w:webHidden/>
          </w:rPr>
          <w:fldChar w:fldCharType="separate"/>
        </w:r>
        <w:r>
          <w:rPr>
            <w:noProof/>
            <w:webHidden/>
          </w:rPr>
          <w:t>62</w:t>
        </w:r>
        <w:r>
          <w:rPr>
            <w:noProof/>
            <w:webHidden/>
          </w:rPr>
          <w:fldChar w:fldCharType="end"/>
        </w:r>
      </w:hyperlink>
    </w:p>
    <w:p w14:paraId="4781ADB0" w14:textId="453709A8" w:rsidR="000E733F" w:rsidRDefault="000E733F">
      <w:pPr>
        <w:pStyle w:val="TableofFigures"/>
        <w:tabs>
          <w:tab w:val="right" w:leader="dot" w:pos="9061"/>
        </w:tabs>
        <w:rPr>
          <w:rFonts w:asciiTheme="minorHAnsi" w:eastAsiaTheme="minorEastAsia" w:hAnsiTheme="minorHAnsi"/>
          <w:noProof/>
          <w:sz w:val="22"/>
          <w:lang w:val="en-US"/>
        </w:rPr>
      </w:pPr>
      <w:hyperlink w:anchor="_Toc117179510" w:history="1">
        <w:r w:rsidRPr="00CE38C2">
          <w:rPr>
            <w:rStyle w:val="Hyperlink"/>
            <w:noProof/>
          </w:rPr>
          <w:t>Hình 3.1.16</w:t>
        </w:r>
        <w:r w:rsidRPr="00CE38C2">
          <w:rPr>
            <w:rStyle w:val="Hyperlink"/>
            <w:noProof/>
            <w:lang w:val="en-US"/>
          </w:rPr>
          <w:t xml:space="preserve"> CSDL Banner</w:t>
        </w:r>
        <w:r>
          <w:rPr>
            <w:noProof/>
            <w:webHidden/>
          </w:rPr>
          <w:tab/>
        </w:r>
        <w:r>
          <w:rPr>
            <w:noProof/>
            <w:webHidden/>
          </w:rPr>
          <w:fldChar w:fldCharType="begin"/>
        </w:r>
        <w:r>
          <w:rPr>
            <w:noProof/>
            <w:webHidden/>
          </w:rPr>
          <w:instrText xml:space="preserve"> PAGEREF _Toc117179510 \h </w:instrText>
        </w:r>
        <w:r>
          <w:rPr>
            <w:noProof/>
            <w:webHidden/>
          </w:rPr>
        </w:r>
        <w:r>
          <w:rPr>
            <w:noProof/>
            <w:webHidden/>
          </w:rPr>
          <w:fldChar w:fldCharType="separate"/>
        </w:r>
        <w:r>
          <w:rPr>
            <w:noProof/>
            <w:webHidden/>
          </w:rPr>
          <w:t>63</w:t>
        </w:r>
        <w:r>
          <w:rPr>
            <w:noProof/>
            <w:webHidden/>
          </w:rPr>
          <w:fldChar w:fldCharType="end"/>
        </w:r>
      </w:hyperlink>
    </w:p>
    <w:p w14:paraId="54F117DF" w14:textId="5B18A35C" w:rsidR="000E733F" w:rsidRDefault="000E733F">
      <w:pPr>
        <w:pStyle w:val="TableofFigures"/>
        <w:tabs>
          <w:tab w:val="right" w:leader="dot" w:pos="9061"/>
        </w:tabs>
        <w:rPr>
          <w:rFonts w:asciiTheme="minorHAnsi" w:eastAsiaTheme="minorEastAsia" w:hAnsiTheme="minorHAnsi"/>
          <w:noProof/>
          <w:sz w:val="22"/>
          <w:lang w:val="en-US"/>
        </w:rPr>
      </w:pPr>
      <w:hyperlink w:anchor="_Toc117179511" w:history="1">
        <w:r w:rsidRPr="00CE38C2">
          <w:rPr>
            <w:rStyle w:val="Hyperlink"/>
            <w:noProof/>
          </w:rPr>
          <w:t>Hình 3.2.1</w:t>
        </w:r>
        <w:r w:rsidRPr="00CE38C2">
          <w:rPr>
            <w:rStyle w:val="Hyperlink"/>
            <w:noProof/>
            <w:lang w:val="en-US"/>
          </w:rPr>
          <w:t xml:space="preserve"> Database Diagram</w:t>
        </w:r>
        <w:r>
          <w:rPr>
            <w:noProof/>
            <w:webHidden/>
          </w:rPr>
          <w:tab/>
        </w:r>
        <w:r>
          <w:rPr>
            <w:noProof/>
            <w:webHidden/>
          </w:rPr>
          <w:fldChar w:fldCharType="begin"/>
        </w:r>
        <w:r>
          <w:rPr>
            <w:noProof/>
            <w:webHidden/>
          </w:rPr>
          <w:instrText xml:space="preserve"> PAGEREF _Toc117179511 \h </w:instrText>
        </w:r>
        <w:r>
          <w:rPr>
            <w:noProof/>
            <w:webHidden/>
          </w:rPr>
        </w:r>
        <w:r>
          <w:rPr>
            <w:noProof/>
            <w:webHidden/>
          </w:rPr>
          <w:fldChar w:fldCharType="separate"/>
        </w:r>
        <w:r>
          <w:rPr>
            <w:noProof/>
            <w:webHidden/>
          </w:rPr>
          <w:t>66</w:t>
        </w:r>
        <w:r>
          <w:rPr>
            <w:noProof/>
            <w:webHidden/>
          </w:rPr>
          <w:fldChar w:fldCharType="end"/>
        </w:r>
      </w:hyperlink>
    </w:p>
    <w:p w14:paraId="402DA52C" w14:textId="5D76F7FE" w:rsidR="000E733F" w:rsidRDefault="000E733F">
      <w:pPr>
        <w:pStyle w:val="TableofFigures"/>
        <w:tabs>
          <w:tab w:val="right" w:leader="dot" w:pos="9061"/>
        </w:tabs>
        <w:rPr>
          <w:rFonts w:asciiTheme="minorHAnsi" w:eastAsiaTheme="minorEastAsia" w:hAnsiTheme="minorHAnsi"/>
          <w:noProof/>
          <w:sz w:val="22"/>
          <w:lang w:val="en-US"/>
        </w:rPr>
      </w:pPr>
      <w:hyperlink w:anchor="_Toc117179512" w:history="1">
        <w:r w:rsidRPr="00CE38C2">
          <w:rPr>
            <w:rStyle w:val="Hyperlink"/>
            <w:noProof/>
          </w:rPr>
          <w:t>Hình 4.1.1</w:t>
        </w:r>
        <w:r w:rsidRPr="00CE38C2">
          <w:rPr>
            <w:rStyle w:val="Hyperlink"/>
            <w:noProof/>
            <w:lang w:val="en-US"/>
          </w:rPr>
          <w:t xml:space="preserve"> Đăng nhập admin</w:t>
        </w:r>
        <w:r>
          <w:rPr>
            <w:noProof/>
            <w:webHidden/>
          </w:rPr>
          <w:tab/>
        </w:r>
        <w:r>
          <w:rPr>
            <w:noProof/>
            <w:webHidden/>
          </w:rPr>
          <w:fldChar w:fldCharType="begin"/>
        </w:r>
        <w:r>
          <w:rPr>
            <w:noProof/>
            <w:webHidden/>
          </w:rPr>
          <w:instrText xml:space="preserve"> PAGEREF _Toc117179512 \h </w:instrText>
        </w:r>
        <w:r>
          <w:rPr>
            <w:noProof/>
            <w:webHidden/>
          </w:rPr>
        </w:r>
        <w:r>
          <w:rPr>
            <w:noProof/>
            <w:webHidden/>
          </w:rPr>
          <w:fldChar w:fldCharType="separate"/>
        </w:r>
        <w:r>
          <w:rPr>
            <w:noProof/>
            <w:webHidden/>
          </w:rPr>
          <w:t>69</w:t>
        </w:r>
        <w:r>
          <w:rPr>
            <w:noProof/>
            <w:webHidden/>
          </w:rPr>
          <w:fldChar w:fldCharType="end"/>
        </w:r>
      </w:hyperlink>
    </w:p>
    <w:p w14:paraId="322656B0" w14:textId="2B742D8E" w:rsidR="000E733F" w:rsidRDefault="000E733F">
      <w:pPr>
        <w:pStyle w:val="TableofFigures"/>
        <w:tabs>
          <w:tab w:val="right" w:leader="dot" w:pos="9061"/>
        </w:tabs>
        <w:rPr>
          <w:rFonts w:asciiTheme="minorHAnsi" w:eastAsiaTheme="minorEastAsia" w:hAnsiTheme="minorHAnsi"/>
          <w:noProof/>
          <w:sz w:val="22"/>
          <w:lang w:val="en-US"/>
        </w:rPr>
      </w:pPr>
      <w:hyperlink w:anchor="_Toc117179513" w:history="1">
        <w:r w:rsidRPr="00CE38C2">
          <w:rPr>
            <w:rStyle w:val="Hyperlink"/>
            <w:noProof/>
          </w:rPr>
          <w:t>Hình 4.1.2 Xem thống kê doanh thu</w:t>
        </w:r>
        <w:r>
          <w:rPr>
            <w:noProof/>
            <w:webHidden/>
          </w:rPr>
          <w:tab/>
        </w:r>
        <w:r>
          <w:rPr>
            <w:noProof/>
            <w:webHidden/>
          </w:rPr>
          <w:fldChar w:fldCharType="begin"/>
        </w:r>
        <w:r>
          <w:rPr>
            <w:noProof/>
            <w:webHidden/>
          </w:rPr>
          <w:instrText xml:space="preserve"> PAGEREF _Toc117179513 \h </w:instrText>
        </w:r>
        <w:r>
          <w:rPr>
            <w:noProof/>
            <w:webHidden/>
          </w:rPr>
        </w:r>
        <w:r>
          <w:rPr>
            <w:noProof/>
            <w:webHidden/>
          </w:rPr>
          <w:fldChar w:fldCharType="separate"/>
        </w:r>
        <w:r>
          <w:rPr>
            <w:noProof/>
            <w:webHidden/>
          </w:rPr>
          <w:t>70</w:t>
        </w:r>
        <w:r>
          <w:rPr>
            <w:noProof/>
            <w:webHidden/>
          </w:rPr>
          <w:fldChar w:fldCharType="end"/>
        </w:r>
      </w:hyperlink>
    </w:p>
    <w:p w14:paraId="03D85F47" w14:textId="37B02133" w:rsidR="000E733F" w:rsidRDefault="000E733F">
      <w:pPr>
        <w:pStyle w:val="TableofFigures"/>
        <w:tabs>
          <w:tab w:val="right" w:leader="dot" w:pos="9061"/>
        </w:tabs>
        <w:rPr>
          <w:rFonts w:asciiTheme="minorHAnsi" w:eastAsiaTheme="minorEastAsia" w:hAnsiTheme="minorHAnsi"/>
          <w:noProof/>
          <w:sz w:val="22"/>
          <w:lang w:val="en-US"/>
        </w:rPr>
      </w:pPr>
      <w:hyperlink w:anchor="_Toc117179514" w:history="1">
        <w:r w:rsidRPr="00CE38C2">
          <w:rPr>
            <w:rStyle w:val="Hyperlink"/>
            <w:noProof/>
          </w:rPr>
          <w:t>Hình 4.1.3</w:t>
        </w:r>
        <w:r w:rsidRPr="00CE38C2">
          <w:rPr>
            <w:rStyle w:val="Hyperlink"/>
            <w:noProof/>
            <w:lang w:val="en-US"/>
          </w:rPr>
          <w:t xml:space="preserve"> Thông tin cá nhân phía admin</w:t>
        </w:r>
        <w:r>
          <w:rPr>
            <w:noProof/>
            <w:webHidden/>
          </w:rPr>
          <w:tab/>
        </w:r>
        <w:r>
          <w:rPr>
            <w:noProof/>
            <w:webHidden/>
          </w:rPr>
          <w:fldChar w:fldCharType="begin"/>
        </w:r>
        <w:r>
          <w:rPr>
            <w:noProof/>
            <w:webHidden/>
          </w:rPr>
          <w:instrText xml:space="preserve"> PAGEREF _Toc117179514 \h </w:instrText>
        </w:r>
        <w:r>
          <w:rPr>
            <w:noProof/>
            <w:webHidden/>
          </w:rPr>
        </w:r>
        <w:r>
          <w:rPr>
            <w:noProof/>
            <w:webHidden/>
          </w:rPr>
          <w:fldChar w:fldCharType="separate"/>
        </w:r>
        <w:r>
          <w:rPr>
            <w:noProof/>
            <w:webHidden/>
          </w:rPr>
          <w:t>71</w:t>
        </w:r>
        <w:r>
          <w:rPr>
            <w:noProof/>
            <w:webHidden/>
          </w:rPr>
          <w:fldChar w:fldCharType="end"/>
        </w:r>
      </w:hyperlink>
    </w:p>
    <w:p w14:paraId="1ECBE942" w14:textId="49F6F49C" w:rsidR="000E733F" w:rsidRDefault="000E733F">
      <w:pPr>
        <w:pStyle w:val="TableofFigures"/>
        <w:tabs>
          <w:tab w:val="right" w:leader="dot" w:pos="9061"/>
        </w:tabs>
        <w:rPr>
          <w:rFonts w:asciiTheme="minorHAnsi" w:eastAsiaTheme="minorEastAsia" w:hAnsiTheme="minorHAnsi"/>
          <w:noProof/>
          <w:sz w:val="22"/>
          <w:lang w:val="en-US"/>
        </w:rPr>
      </w:pPr>
      <w:hyperlink w:anchor="_Toc117179515" w:history="1">
        <w:r w:rsidRPr="00CE38C2">
          <w:rPr>
            <w:rStyle w:val="Hyperlink"/>
            <w:noProof/>
          </w:rPr>
          <w:t>Hình 4.1.4 Đổi mật khẩu phía admin</w:t>
        </w:r>
        <w:r>
          <w:rPr>
            <w:noProof/>
            <w:webHidden/>
          </w:rPr>
          <w:tab/>
        </w:r>
        <w:r>
          <w:rPr>
            <w:noProof/>
            <w:webHidden/>
          </w:rPr>
          <w:fldChar w:fldCharType="begin"/>
        </w:r>
        <w:r>
          <w:rPr>
            <w:noProof/>
            <w:webHidden/>
          </w:rPr>
          <w:instrText xml:space="preserve"> PAGEREF _Toc117179515 \h </w:instrText>
        </w:r>
        <w:r>
          <w:rPr>
            <w:noProof/>
            <w:webHidden/>
          </w:rPr>
        </w:r>
        <w:r>
          <w:rPr>
            <w:noProof/>
            <w:webHidden/>
          </w:rPr>
          <w:fldChar w:fldCharType="separate"/>
        </w:r>
        <w:r>
          <w:rPr>
            <w:noProof/>
            <w:webHidden/>
          </w:rPr>
          <w:t>72</w:t>
        </w:r>
        <w:r>
          <w:rPr>
            <w:noProof/>
            <w:webHidden/>
          </w:rPr>
          <w:fldChar w:fldCharType="end"/>
        </w:r>
      </w:hyperlink>
    </w:p>
    <w:p w14:paraId="0FC040E0" w14:textId="0BC94FAB" w:rsidR="000E733F" w:rsidRDefault="000E733F">
      <w:pPr>
        <w:pStyle w:val="TableofFigures"/>
        <w:tabs>
          <w:tab w:val="right" w:leader="dot" w:pos="9061"/>
        </w:tabs>
        <w:rPr>
          <w:rFonts w:asciiTheme="minorHAnsi" w:eastAsiaTheme="minorEastAsia" w:hAnsiTheme="minorHAnsi"/>
          <w:noProof/>
          <w:sz w:val="22"/>
          <w:lang w:val="en-US"/>
        </w:rPr>
      </w:pPr>
      <w:hyperlink w:anchor="_Toc117179516" w:history="1">
        <w:r w:rsidRPr="00CE38C2">
          <w:rPr>
            <w:rStyle w:val="Hyperlink"/>
            <w:noProof/>
          </w:rPr>
          <w:t>Hình 4.1.5 Quên mật khẩu phía admin</w:t>
        </w:r>
        <w:r>
          <w:rPr>
            <w:noProof/>
            <w:webHidden/>
          </w:rPr>
          <w:tab/>
        </w:r>
        <w:r>
          <w:rPr>
            <w:noProof/>
            <w:webHidden/>
          </w:rPr>
          <w:fldChar w:fldCharType="begin"/>
        </w:r>
        <w:r>
          <w:rPr>
            <w:noProof/>
            <w:webHidden/>
          </w:rPr>
          <w:instrText xml:space="preserve"> PAGEREF _Toc117179516 \h </w:instrText>
        </w:r>
        <w:r>
          <w:rPr>
            <w:noProof/>
            <w:webHidden/>
          </w:rPr>
        </w:r>
        <w:r>
          <w:rPr>
            <w:noProof/>
            <w:webHidden/>
          </w:rPr>
          <w:fldChar w:fldCharType="separate"/>
        </w:r>
        <w:r>
          <w:rPr>
            <w:noProof/>
            <w:webHidden/>
          </w:rPr>
          <w:t>72</w:t>
        </w:r>
        <w:r>
          <w:rPr>
            <w:noProof/>
            <w:webHidden/>
          </w:rPr>
          <w:fldChar w:fldCharType="end"/>
        </w:r>
      </w:hyperlink>
    </w:p>
    <w:p w14:paraId="5D85982E" w14:textId="3918F475" w:rsidR="000E733F" w:rsidRDefault="000E733F">
      <w:pPr>
        <w:pStyle w:val="TableofFigures"/>
        <w:tabs>
          <w:tab w:val="right" w:leader="dot" w:pos="9061"/>
        </w:tabs>
        <w:rPr>
          <w:rFonts w:asciiTheme="minorHAnsi" w:eastAsiaTheme="minorEastAsia" w:hAnsiTheme="minorHAnsi"/>
          <w:noProof/>
          <w:sz w:val="22"/>
          <w:lang w:val="en-US"/>
        </w:rPr>
      </w:pPr>
      <w:hyperlink w:anchor="_Toc117179517" w:history="1">
        <w:r w:rsidRPr="00CE38C2">
          <w:rPr>
            <w:rStyle w:val="Hyperlink"/>
            <w:noProof/>
          </w:rPr>
          <w:t>Hình 4.1.6 Mã code đổi mật khẩu phía admin</w:t>
        </w:r>
        <w:r>
          <w:rPr>
            <w:noProof/>
            <w:webHidden/>
          </w:rPr>
          <w:tab/>
        </w:r>
        <w:r>
          <w:rPr>
            <w:noProof/>
            <w:webHidden/>
          </w:rPr>
          <w:fldChar w:fldCharType="begin"/>
        </w:r>
        <w:r>
          <w:rPr>
            <w:noProof/>
            <w:webHidden/>
          </w:rPr>
          <w:instrText xml:space="preserve"> PAGEREF _Toc117179517 \h </w:instrText>
        </w:r>
        <w:r>
          <w:rPr>
            <w:noProof/>
            <w:webHidden/>
          </w:rPr>
        </w:r>
        <w:r>
          <w:rPr>
            <w:noProof/>
            <w:webHidden/>
          </w:rPr>
          <w:fldChar w:fldCharType="separate"/>
        </w:r>
        <w:r>
          <w:rPr>
            <w:noProof/>
            <w:webHidden/>
          </w:rPr>
          <w:t>73</w:t>
        </w:r>
        <w:r>
          <w:rPr>
            <w:noProof/>
            <w:webHidden/>
          </w:rPr>
          <w:fldChar w:fldCharType="end"/>
        </w:r>
      </w:hyperlink>
    </w:p>
    <w:p w14:paraId="692C0F80" w14:textId="1AD9AFB3" w:rsidR="000E733F" w:rsidRDefault="000E733F">
      <w:pPr>
        <w:pStyle w:val="TableofFigures"/>
        <w:tabs>
          <w:tab w:val="right" w:leader="dot" w:pos="9061"/>
        </w:tabs>
        <w:rPr>
          <w:rFonts w:asciiTheme="minorHAnsi" w:eastAsiaTheme="minorEastAsia" w:hAnsiTheme="minorHAnsi"/>
          <w:noProof/>
          <w:sz w:val="22"/>
          <w:lang w:val="en-US"/>
        </w:rPr>
      </w:pPr>
      <w:hyperlink w:anchor="_Toc117179518" w:history="1">
        <w:r w:rsidRPr="00CE38C2">
          <w:rPr>
            <w:rStyle w:val="Hyperlink"/>
            <w:noProof/>
          </w:rPr>
          <w:t>Hình 4.1.7 Nhập mật khẩu mới phía admin</w:t>
        </w:r>
        <w:r>
          <w:rPr>
            <w:noProof/>
            <w:webHidden/>
          </w:rPr>
          <w:tab/>
        </w:r>
        <w:r>
          <w:rPr>
            <w:noProof/>
            <w:webHidden/>
          </w:rPr>
          <w:fldChar w:fldCharType="begin"/>
        </w:r>
        <w:r>
          <w:rPr>
            <w:noProof/>
            <w:webHidden/>
          </w:rPr>
          <w:instrText xml:space="preserve"> PAGEREF _Toc117179518 \h </w:instrText>
        </w:r>
        <w:r>
          <w:rPr>
            <w:noProof/>
            <w:webHidden/>
          </w:rPr>
        </w:r>
        <w:r>
          <w:rPr>
            <w:noProof/>
            <w:webHidden/>
          </w:rPr>
          <w:fldChar w:fldCharType="separate"/>
        </w:r>
        <w:r>
          <w:rPr>
            <w:noProof/>
            <w:webHidden/>
          </w:rPr>
          <w:t>73</w:t>
        </w:r>
        <w:r>
          <w:rPr>
            <w:noProof/>
            <w:webHidden/>
          </w:rPr>
          <w:fldChar w:fldCharType="end"/>
        </w:r>
      </w:hyperlink>
    </w:p>
    <w:p w14:paraId="5A5B85D4" w14:textId="51ADAF44" w:rsidR="000E733F" w:rsidRDefault="000E733F">
      <w:pPr>
        <w:pStyle w:val="TableofFigures"/>
        <w:tabs>
          <w:tab w:val="right" w:leader="dot" w:pos="9061"/>
        </w:tabs>
        <w:rPr>
          <w:rFonts w:asciiTheme="minorHAnsi" w:eastAsiaTheme="minorEastAsia" w:hAnsiTheme="minorHAnsi"/>
          <w:noProof/>
          <w:sz w:val="22"/>
          <w:lang w:val="en-US"/>
        </w:rPr>
      </w:pPr>
      <w:hyperlink w:anchor="_Toc117179519" w:history="1">
        <w:r w:rsidRPr="00CE38C2">
          <w:rPr>
            <w:rStyle w:val="Hyperlink"/>
            <w:noProof/>
          </w:rPr>
          <w:t>Hình 4.1.8 Xem danh sách danh mục bằng tài khoản admin</w:t>
        </w:r>
        <w:r>
          <w:rPr>
            <w:noProof/>
            <w:webHidden/>
          </w:rPr>
          <w:tab/>
        </w:r>
        <w:r>
          <w:rPr>
            <w:noProof/>
            <w:webHidden/>
          </w:rPr>
          <w:fldChar w:fldCharType="begin"/>
        </w:r>
        <w:r>
          <w:rPr>
            <w:noProof/>
            <w:webHidden/>
          </w:rPr>
          <w:instrText xml:space="preserve"> PAGEREF _Toc117179519 \h </w:instrText>
        </w:r>
        <w:r>
          <w:rPr>
            <w:noProof/>
            <w:webHidden/>
          </w:rPr>
        </w:r>
        <w:r>
          <w:rPr>
            <w:noProof/>
            <w:webHidden/>
          </w:rPr>
          <w:fldChar w:fldCharType="separate"/>
        </w:r>
        <w:r>
          <w:rPr>
            <w:noProof/>
            <w:webHidden/>
          </w:rPr>
          <w:t>74</w:t>
        </w:r>
        <w:r>
          <w:rPr>
            <w:noProof/>
            <w:webHidden/>
          </w:rPr>
          <w:fldChar w:fldCharType="end"/>
        </w:r>
      </w:hyperlink>
    </w:p>
    <w:p w14:paraId="0429F82D" w14:textId="167EF796" w:rsidR="000E733F" w:rsidRDefault="000E733F">
      <w:pPr>
        <w:pStyle w:val="TableofFigures"/>
        <w:tabs>
          <w:tab w:val="right" w:leader="dot" w:pos="9061"/>
        </w:tabs>
        <w:rPr>
          <w:rFonts w:asciiTheme="minorHAnsi" w:eastAsiaTheme="minorEastAsia" w:hAnsiTheme="minorHAnsi"/>
          <w:noProof/>
          <w:sz w:val="22"/>
          <w:lang w:val="en-US"/>
        </w:rPr>
      </w:pPr>
      <w:hyperlink w:anchor="_Toc117179520" w:history="1">
        <w:r w:rsidRPr="00CE38C2">
          <w:rPr>
            <w:rStyle w:val="Hyperlink"/>
            <w:noProof/>
          </w:rPr>
          <w:t>Hình 4.1.9 Tạo danh mục bằng tài khoản admin</w:t>
        </w:r>
        <w:r>
          <w:rPr>
            <w:noProof/>
            <w:webHidden/>
          </w:rPr>
          <w:tab/>
        </w:r>
        <w:r>
          <w:rPr>
            <w:noProof/>
            <w:webHidden/>
          </w:rPr>
          <w:fldChar w:fldCharType="begin"/>
        </w:r>
        <w:r>
          <w:rPr>
            <w:noProof/>
            <w:webHidden/>
          </w:rPr>
          <w:instrText xml:space="preserve"> PAGEREF _Toc117179520 \h </w:instrText>
        </w:r>
        <w:r>
          <w:rPr>
            <w:noProof/>
            <w:webHidden/>
          </w:rPr>
        </w:r>
        <w:r>
          <w:rPr>
            <w:noProof/>
            <w:webHidden/>
          </w:rPr>
          <w:fldChar w:fldCharType="separate"/>
        </w:r>
        <w:r>
          <w:rPr>
            <w:noProof/>
            <w:webHidden/>
          </w:rPr>
          <w:t>74</w:t>
        </w:r>
        <w:r>
          <w:rPr>
            <w:noProof/>
            <w:webHidden/>
          </w:rPr>
          <w:fldChar w:fldCharType="end"/>
        </w:r>
      </w:hyperlink>
    </w:p>
    <w:p w14:paraId="592287E0" w14:textId="7C8E7A05" w:rsidR="000E733F" w:rsidRDefault="000E733F">
      <w:pPr>
        <w:pStyle w:val="TableofFigures"/>
        <w:tabs>
          <w:tab w:val="right" w:leader="dot" w:pos="9061"/>
        </w:tabs>
        <w:rPr>
          <w:rFonts w:asciiTheme="minorHAnsi" w:eastAsiaTheme="minorEastAsia" w:hAnsiTheme="minorHAnsi"/>
          <w:noProof/>
          <w:sz w:val="22"/>
          <w:lang w:val="en-US"/>
        </w:rPr>
      </w:pPr>
      <w:hyperlink w:anchor="_Toc117179521" w:history="1">
        <w:r w:rsidRPr="00CE38C2">
          <w:rPr>
            <w:rStyle w:val="Hyperlink"/>
            <w:noProof/>
          </w:rPr>
          <w:t>Hình 4.1.10 Xem chi tiết sản phẩm bằng tài khoản admin</w:t>
        </w:r>
        <w:r>
          <w:rPr>
            <w:noProof/>
            <w:webHidden/>
          </w:rPr>
          <w:tab/>
        </w:r>
        <w:r>
          <w:rPr>
            <w:noProof/>
            <w:webHidden/>
          </w:rPr>
          <w:fldChar w:fldCharType="begin"/>
        </w:r>
        <w:r>
          <w:rPr>
            <w:noProof/>
            <w:webHidden/>
          </w:rPr>
          <w:instrText xml:space="preserve"> PAGEREF _Toc117179521 \h </w:instrText>
        </w:r>
        <w:r>
          <w:rPr>
            <w:noProof/>
            <w:webHidden/>
          </w:rPr>
        </w:r>
        <w:r>
          <w:rPr>
            <w:noProof/>
            <w:webHidden/>
          </w:rPr>
          <w:fldChar w:fldCharType="separate"/>
        </w:r>
        <w:r>
          <w:rPr>
            <w:noProof/>
            <w:webHidden/>
          </w:rPr>
          <w:t>75</w:t>
        </w:r>
        <w:r>
          <w:rPr>
            <w:noProof/>
            <w:webHidden/>
          </w:rPr>
          <w:fldChar w:fldCharType="end"/>
        </w:r>
      </w:hyperlink>
    </w:p>
    <w:p w14:paraId="1CC378B0" w14:textId="4C0A54D6" w:rsidR="000E733F" w:rsidRDefault="000E733F">
      <w:pPr>
        <w:pStyle w:val="TableofFigures"/>
        <w:tabs>
          <w:tab w:val="right" w:leader="dot" w:pos="9061"/>
        </w:tabs>
        <w:rPr>
          <w:rFonts w:asciiTheme="minorHAnsi" w:eastAsiaTheme="minorEastAsia" w:hAnsiTheme="minorHAnsi"/>
          <w:noProof/>
          <w:sz w:val="22"/>
          <w:lang w:val="en-US"/>
        </w:rPr>
      </w:pPr>
      <w:hyperlink w:anchor="_Toc117179522" w:history="1">
        <w:r w:rsidRPr="00CE38C2">
          <w:rPr>
            <w:rStyle w:val="Hyperlink"/>
            <w:noProof/>
          </w:rPr>
          <w:t>Hình 4.1.11 Chỉnh sửa danh mục phía admin</w:t>
        </w:r>
        <w:r>
          <w:rPr>
            <w:noProof/>
            <w:webHidden/>
          </w:rPr>
          <w:tab/>
        </w:r>
        <w:r>
          <w:rPr>
            <w:noProof/>
            <w:webHidden/>
          </w:rPr>
          <w:fldChar w:fldCharType="begin"/>
        </w:r>
        <w:r>
          <w:rPr>
            <w:noProof/>
            <w:webHidden/>
          </w:rPr>
          <w:instrText xml:space="preserve"> PAGEREF _Toc117179522 \h </w:instrText>
        </w:r>
        <w:r>
          <w:rPr>
            <w:noProof/>
            <w:webHidden/>
          </w:rPr>
        </w:r>
        <w:r>
          <w:rPr>
            <w:noProof/>
            <w:webHidden/>
          </w:rPr>
          <w:fldChar w:fldCharType="separate"/>
        </w:r>
        <w:r>
          <w:rPr>
            <w:noProof/>
            <w:webHidden/>
          </w:rPr>
          <w:t>75</w:t>
        </w:r>
        <w:r>
          <w:rPr>
            <w:noProof/>
            <w:webHidden/>
          </w:rPr>
          <w:fldChar w:fldCharType="end"/>
        </w:r>
      </w:hyperlink>
    </w:p>
    <w:p w14:paraId="11F9C963" w14:textId="67FF59D9" w:rsidR="000E733F" w:rsidRDefault="000E733F">
      <w:pPr>
        <w:pStyle w:val="TableofFigures"/>
        <w:tabs>
          <w:tab w:val="right" w:leader="dot" w:pos="9061"/>
        </w:tabs>
        <w:rPr>
          <w:rFonts w:asciiTheme="minorHAnsi" w:eastAsiaTheme="minorEastAsia" w:hAnsiTheme="minorHAnsi"/>
          <w:noProof/>
          <w:sz w:val="22"/>
          <w:lang w:val="en-US"/>
        </w:rPr>
      </w:pPr>
      <w:hyperlink w:anchor="_Toc117179523" w:history="1">
        <w:r w:rsidRPr="00CE38C2">
          <w:rPr>
            <w:rStyle w:val="Hyperlink"/>
            <w:noProof/>
          </w:rPr>
          <w:t>Hình 4.1.12 Danh sách đơn hàng cần duyệt phía admin</w:t>
        </w:r>
        <w:r>
          <w:rPr>
            <w:noProof/>
            <w:webHidden/>
          </w:rPr>
          <w:tab/>
        </w:r>
        <w:r>
          <w:rPr>
            <w:noProof/>
            <w:webHidden/>
          </w:rPr>
          <w:fldChar w:fldCharType="begin"/>
        </w:r>
        <w:r>
          <w:rPr>
            <w:noProof/>
            <w:webHidden/>
          </w:rPr>
          <w:instrText xml:space="preserve"> PAGEREF _Toc117179523 \h </w:instrText>
        </w:r>
        <w:r>
          <w:rPr>
            <w:noProof/>
            <w:webHidden/>
          </w:rPr>
        </w:r>
        <w:r>
          <w:rPr>
            <w:noProof/>
            <w:webHidden/>
          </w:rPr>
          <w:fldChar w:fldCharType="separate"/>
        </w:r>
        <w:r>
          <w:rPr>
            <w:noProof/>
            <w:webHidden/>
          </w:rPr>
          <w:t>76</w:t>
        </w:r>
        <w:r>
          <w:rPr>
            <w:noProof/>
            <w:webHidden/>
          </w:rPr>
          <w:fldChar w:fldCharType="end"/>
        </w:r>
      </w:hyperlink>
    </w:p>
    <w:p w14:paraId="36AF9F73" w14:textId="52DEA487" w:rsidR="000E733F" w:rsidRDefault="000E733F">
      <w:pPr>
        <w:pStyle w:val="TableofFigures"/>
        <w:tabs>
          <w:tab w:val="right" w:leader="dot" w:pos="9061"/>
        </w:tabs>
        <w:rPr>
          <w:rFonts w:asciiTheme="minorHAnsi" w:eastAsiaTheme="minorEastAsia" w:hAnsiTheme="minorHAnsi"/>
          <w:noProof/>
          <w:sz w:val="22"/>
          <w:lang w:val="en-US"/>
        </w:rPr>
      </w:pPr>
      <w:hyperlink w:anchor="_Toc117179524" w:history="1">
        <w:r w:rsidRPr="00CE38C2">
          <w:rPr>
            <w:rStyle w:val="Hyperlink"/>
            <w:noProof/>
          </w:rPr>
          <w:t>Hình 4.1.13 Chi tiết đơn hàng cần duyệt phía admin</w:t>
        </w:r>
        <w:r>
          <w:rPr>
            <w:noProof/>
            <w:webHidden/>
          </w:rPr>
          <w:tab/>
        </w:r>
        <w:r>
          <w:rPr>
            <w:noProof/>
            <w:webHidden/>
          </w:rPr>
          <w:fldChar w:fldCharType="begin"/>
        </w:r>
        <w:r>
          <w:rPr>
            <w:noProof/>
            <w:webHidden/>
          </w:rPr>
          <w:instrText xml:space="preserve"> PAGEREF _Toc117179524 \h </w:instrText>
        </w:r>
        <w:r>
          <w:rPr>
            <w:noProof/>
            <w:webHidden/>
          </w:rPr>
        </w:r>
        <w:r>
          <w:rPr>
            <w:noProof/>
            <w:webHidden/>
          </w:rPr>
          <w:fldChar w:fldCharType="separate"/>
        </w:r>
        <w:r>
          <w:rPr>
            <w:noProof/>
            <w:webHidden/>
          </w:rPr>
          <w:t>76</w:t>
        </w:r>
        <w:r>
          <w:rPr>
            <w:noProof/>
            <w:webHidden/>
          </w:rPr>
          <w:fldChar w:fldCharType="end"/>
        </w:r>
      </w:hyperlink>
    </w:p>
    <w:p w14:paraId="0A84D95F" w14:textId="3051C834" w:rsidR="000E733F" w:rsidRDefault="000E733F">
      <w:pPr>
        <w:pStyle w:val="TableofFigures"/>
        <w:tabs>
          <w:tab w:val="right" w:leader="dot" w:pos="9061"/>
        </w:tabs>
        <w:rPr>
          <w:rFonts w:asciiTheme="minorHAnsi" w:eastAsiaTheme="minorEastAsia" w:hAnsiTheme="minorHAnsi"/>
          <w:noProof/>
          <w:sz w:val="22"/>
          <w:lang w:val="en-US"/>
        </w:rPr>
      </w:pPr>
      <w:hyperlink w:anchor="_Toc117179525" w:history="1">
        <w:r w:rsidRPr="00CE38C2">
          <w:rPr>
            <w:rStyle w:val="Hyperlink"/>
            <w:noProof/>
          </w:rPr>
          <w:t>Hình 4.1.14 Danh sách đơn hàng đã duyệt phía admin</w:t>
        </w:r>
        <w:r>
          <w:rPr>
            <w:noProof/>
            <w:webHidden/>
          </w:rPr>
          <w:tab/>
        </w:r>
        <w:r>
          <w:rPr>
            <w:noProof/>
            <w:webHidden/>
          </w:rPr>
          <w:fldChar w:fldCharType="begin"/>
        </w:r>
        <w:r>
          <w:rPr>
            <w:noProof/>
            <w:webHidden/>
          </w:rPr>
          <w:instrText xml:space="preserve"> PAGEREF _Toc117179525 \h </w:instrText>
        </w:r>
        <w:r>
          <w:rPr>
            <w:noProof/>
            <w:webHidden/>
          </w:rPr>
        </w:r>
        <w:r>
          <w:rPr>
            <w:noProof/>
            <w:webHidden/>
          </w:rPr>
          <w:fldChar w:fldCharType="separate"/>
        </w:r>
        <w:r>
          <w:rPr>
            <w:noProof/>
            <w:webHidden/>
          </w:rPr>
          <w:t>77</w:t>
        </w:r>
        <w:r>
          <w:rPr>
            <w:noProof/>
            <w:webHidden/>
          </w:rPr>
          <w:fldChar w:fldCharType="end"/>
        </w:r>
      </w:hyperlink>
    </w:p>
    <w:p w14:paraId="2593B5C7" w14:textId="69FE12F6" w:rsidR="000E733F" w:rsidRDefault="000E733F">
      <w:pPr>
        <w:pStyle w:val="TableofFigures"/>
        <w:tabs>
          <w:tab w:val="right" w:leader="dot" w:pos="9061"/>
        </w:tabs>
        <w:rPr>
          <w:rFonts w:asciiTheme="minorHAnsi" w:eastAsiaTheme="minorEastAsia" w:hAnsiTheme="minorHAnsi"/>
          <w:noProof/>
          <w:sz w:val="22"/>
          <w:lang w:val="en-US"/>
        </w:rPr>
      </w:pPr>
      <w:hyperlink w:anchor="_Toc117179526" w:history="1">
        <w:r w:rsidRPr="00CE38C2">
          <w:rPr>
            <w:rStyle w:val="Hyperlink"/>
            <w:noProof/>
          </w:rPr>
          <w:t>Hình 4.1.15 Chi tiết đơn hàng đã duyệt phía admin</w:t>
        </w:r>
        <w:r>
          <w:rPr>
            <w:noProof/>
            <w:webHidden/>
          </w:rPr>
          <w:tab/>
        </w:r>
        <w:r>
          <w:rPr>
            <w:noProof/>
            <w:webHidden/>
          </w:rPr>
          <w:fldChar w:fldCharType="begin"/>
        </w:r>
        <w:r>
          <w:rPr>
            <w:noProof/>
            <w:webHidden/>
          </w:rPr>
          <w:instrText xml:space="preserve"> PAGEREF _Toc117179526 \h </w:instrText>
        </w:r>
        <w:r>
          <w:rPr>
            <w:noProof/>
            <w:webHidden/>
          </w:rPr>
        </w:r>
        <w:r>
          <w:rPr>
            <w:noProof/>
            <w:webHidden/>
          </w:rPr>
          <w:fldChar w:fldCharType="separate"/>
        </w:r>
        <w:r>
          <w:rPr>
            <w:noProof/>
            <w:webHidden/>
          </w:rPr>
          <w:t>77</w:t>
        </w:r>
        <w:r>
          <w:rPr>
            <w:noProof/>
            <w:webHidden/>
          </w:rPr>
          <w:fldChar w:fldCharType="end"/>
        </w:r>
      </w:hyperlink>
    </w:p>
    <w:p w14:paraId="2EB169D6" w14:textId="4D532382" w:rsidR="000E733F" w:rsidRDefault="000E733F">
      <w:pPr>
        <w:pStyle w:val="TableofFigures"/>
        <w:tabs>
          <w:tab w:val="right" w:leader="dot" w:pos="9061"/>
        </w:tabs>
        <w:rPr>
          <w:rFonts w:asciiTheme="minorHAnsi" w:eastAsiaTheme="minorEastAsia" w:hAnsiTheme="minorHAnsi"/>
          <w:noProof/>
          <w:sz w:val="22"/>
          <w:lang w:val="en-US"/>
        </w:rPr>
      </w:pPr>
      <w:hyperlink w:anchor="_Toc117179527" w:history="1">
        <w:r w:rsidRPr="00CE38C2">
          <w:rPr>
            <w:rStyle w:val="Hyperlink"/>
            <w:noProof/>
          </w:rPr>
          <w:t>Hình 4.1.16 Danh sách người dung phía admin</w:t>
        </w:r>
        <w:r>
          <w:rPr>
            <w:noProof/>
            <w:webHidden/>
          </w:rPr>
          <w:tab/>
        </w:r>
        <w:r>
          <w:rPr>
            <w:noProof/>
            <w:webHidden/>
          </w:rPr>
          <w:fldChar w:fldCharType="begin"/>
        </w:r>
        <w:r>
          <w:rPr>
            <w:noProof/>
            <w:webHidden/>
          </w:rPr>
          <w:instrText xml:space="preserve"> PAGEREF _Toc117179527 \h </w:instrText>
        </w:r>
        <w:r>
          <w:rPr>
            <w:noProof/>
            <w:webHidden/>
          </w:rPr>
        </w:r>
        <w:r>
          <w:rPr>
            <w:noProof/>
            <w:webHidden/>
          </w:rPr>
          <w:fldChar w:fldCharType="separate"/>
        </w:r>
        <w:r>
          <w:rPr>
            <w:noProof/>
            <w:webHidden/>
          </w:rPr>
          <w:t>78</w:t>
        </w:r>
        <w:r>
          <w:rPr>
            <w:noProof/>
            <w:webHidden/>
          </w:rPr>
          <w:fldChar w:fldCharType="end"/>
        </w:r>
      </w:hyperlink>
    </w:p>
    <w:p w14:paraId="673608B6" w14:textId="69D4A364" w:rsidR="000E733F" w:rsidRDefault="000E733F">
      <w:pPr>
        <w:pStyle w:val="TableofFigures"/>
        <w:tabs>
          <w:tab w:val="right" w:leader="dot" w:pos="9061"/>
        </w:tabs>
        <w:rPr>
          <w:rFonts w:asciiTheme="minorHAnsi" w:eastAsiaTheme="minorEastAsia" w:hAnsiTheme="minorHAnsi"/>
          <w:noProof/>
          <w:sz w:val="22"/>
          <w:lang w:val="en-US"/>
        </w:rPr>
      </w:pPr>
      <w:hyperlink w:anchor="_Toc117179528" w:history="1">
        <w:r w:rsidRPr="00CE38C2">
          <w:rPr>
            <w:rStyle w:val="Hyperlink"/>
            <w:noProof/>
          </w:rPr>
          <w:t>Hình 4.1.17 Tạo người dùng phía admin</w:t>
        </w:r>
        <w:r>
          <w:rPr>
            <w:noProof/>
            <w:webHidden/>
          </w:rPr>
          <w:tab/>
        </w:r>
        <w:r>
          <w:rPr>
            <w:noProof/>
            <w:webHidden/>
          </w:rPr>
          <w:fldChar w:fldCharType="begin"/>
        </w:r>
        <w:r>
          <w:rPr>
            <w:noProof/>
            <w:webHidden/>
          </w:rPr>
          <w:instrText xml:space="preserve"> PAGEREF _Toc117179528 \h </w:instrText>
        </w:r>
        <w:r>
          <w:rPr>
            <w:noProof/>
            <w:webHidden/>
          </w:rPr>
        </w:r>
        <w:r>
          <w:rPr>
            <w:noProof/>
            <w:webHidden/>
          </w:rPr>
          <w:fldChar w:fldCharType="separate"/>
        </w:r>
        <w:r>
          <w:rPr>
            <w:noProof/>
            <w:webHidden/>
          </w:rPr>
          <w:t>78</w:t>
        </w:r>
        <w:r>
          <w:rPr>
            <w:noProof/>
            <w:webHidden/>
          </w:rPr>
          <w:fldChar w:fldCharType="end"/>
        </w:r>
      </w:hyperlink>
    </w:p>
    <w:p w14:paraId="1EF92362" w14:textId="5D920C83" w:rsidR="000E733F" w:rsidRDefault="000E733F">
      <w:pPr>
        <w:pStyle w:val="TableofFigures"/>
        <w:tabs>
          <w:tab w:val="right" w:leader="dot" w:pos="9061"/>
        </w:tabs>
        <w:rPr>
          <w:rFonts w:asciiTheme="minorHAnsi" w:eastAsiaTheme="minorEastAsia" w:hAnsiTheme="minorHAnsi"/>
          <w:noProof/>
          <w:sz w:val="22"/>
          <w:lang w:val="en-US"/>
        </w:rPr>
      </w:pPr>
      <w:hyperlink w:anchor="_Toc117179529" w:history="1">
        <w:r w:rsidRPr="00CE38C2">
          <w:rPr>
            <w:rStyle w:val="Hyperlink"/>
            <w:noProof/>
          </w:rPr>
          <w:t>Hình 4.1.18 Chi tiết người dùng phía admin</w:t>
        </w:r>
        <w:r>
          <w:rPr>
            <w:noProof/>
            <w:webHidden/>
          </w:rPr>
          <w:tab/>
        </w:r>
        <w:r>
          <w:rPr>
            <w:noProof/>
            <w:webHidden/>
          </w:rPr>
          <w:fldChar w:fldCharType="begin"/>
        </w:r>
        <w:r>
          <w:rPr>
            <w:noProof/>
            <w:webHidden/>
          </w:rPr>
          <w:instrText xml:space="preserve"> PAGEREF _Toc117179529 \h </w:instrText>
        </w:r>
        <w:r>
          <w:rPr>
            <w:noProof/>
            <w:webHidden/>
          </w:rPr>
        </w:r>
        <w:r>
          <w:rPr>
            <w:noProof/>
            <w:webHidden/>
          </w:rPr>
          <w:fldChar w:fldCharType="separate"/>
        </w:r>
        <w:r>
          <w:rPr>
            <w:noProof/>
            <w:webHidden/>
          </w:rPr>
          <w:t>79</w:t>
        </w:r>
        <w:r>
          <w:rPr>
            <w:noProof/>
            <w:webHidden/>
          </w:rPr>
          <w:fldChar w:fldCharType="end"/>
        </w:r>
      </w:hyperlink>
    </w:p>
    <w:p w14:paraId="56CF2457" w14:textId="46FB4A99" w:rsidR="000E733F" w:rsidRDefault="000E733F">
      <w:pPr>
        <w:pStyle w:val="TableofFigures"/>
        <w:tabs>
          <w:tab w:val="right" w:leader="dot" w:pos="9061"/>
        </w:tabs>
        <w:rPr>
          <w:rFonts w:asciiTheme="minorHAnsi" w:eastAsiaTheme="minorEastAsia" w:hAnsiTheme="minorHAnsi"/>
          <w:noProof/>
          <w:sz w:val="22"/>
          <w:lang w:val="en-US"/>
        </w:rPr>
      </w:pPr>
      <w:hyperlink w:anchor="_Toc117179530" w:history="1">
        <w:r w:rsidRPr="00CE38C2">
          <w:rPr>
            <w:rStyle w:val="Hyperlink"/>
            <w:noProof/>
          </w:rPr>
          <w:t>Hình 4.1.19 Chỉnh sửa người dùng phía admin</w:t>
        </w:r>
        <w:r>
          <w:rPr>
            <w:noProof/>
            <w:webHidden/>
          </w:rPr>
          <w:tab/>
        </w:r>
        <w:r>
          <w:rPr>
            <w:noProof/>
            <w:webHidden/>
          </w:rPr>
          <w:fldChar w:fldCharType="begin"/>
        </w:r>
        <w:r>
          <w:rPr>
            <w:noProof/>
            <w:webHidden/>
          </w:rPr>
          <w:instrText xml:space="preserve"> PAGEREF _Toc117179530 \h </w:instrText>
        </w:r>
        <w:r>
          <w:rPr>
            <w:noProof/>
            <w:webHidden/>
          </w:rPr>
        </w:r>
        <w:r>
          <w:rPr>
            <w:noProof/>
            <w:webHidden/>
          </w:rPr>
          <w:fldChar w:fldCharType="separate"/>
        </w:r>
        <w:r>
          <w:rPr>
            <w:noProof/>
            <w:webHidden/>
          </w:rPr>
          <w:t>79</w:t>
        </w:r>
        <w:r>
          <w:rPr>
            <w:noProof/>
            <w:webHidden/>
          </w:rPr>
          <w:fldChar w:fldCharType="end"/>
        </w:r>
      </w:hyperlink>
    </w:p>
    <w:p w14:paraId="63B21138" w14:textId="26E8B6E4" w:rsidR="000E733F" w:rsidRDefault="000E733F">
      <w:pPr>
        <w:pStyle w:val="TableofFigures"/>
        <w:tabs>
          <w:tab w:val="right" w:leader="dot" w:pos="9061"/>
        </w:tabs>
        <w:rPr>
          <w:rFonts w:asciiTheme="minorHAnsi" w:eastAsiaTheme="minorEastAsia" w:hAnsiTheme="minorHAnsi"/>
          <w:noProof/>
          <w:sz w:val="22"/>
          <w:lang w:val="en-US"/>
        </w:rPr>
      </w:pPr>
      <w:hyperlink w:anchor="_Toc117179531" w:history="1">
        <w:r w:rsidRPr="00CE38C2">
          <w:rPr>
            <w:rStyle w:val="Hyperlink"/>
            <w:noProof/>
          </w:rPr>
          <w:t>Hình 4.1.20 Chỉnh sửa ảnh người dùng phía admin</w:t>
        </w:r>
        <w:r>
          <w:rPr>
            <w:noProof/>
            <w:webHidden/>
          </w:rPr>
          <w:tab/>
        </w:r>
        <w:r>
          <w:rPr>
            <w:noProof/>
            <w:webHidden/>
          </w:rPr>
          <w:fldChar w:fldCharType="begin"/>
        </w:r>
        <w:r>
          <w:rPr>
            <w:noProof/>
            <w:webHidden/>
          </w:rPr>
          <w:instrText xml:space="preserve"> PAGEREF _Toc117179531 \h </w:instrText>
        </w:r>
        <w:r>
          <w:rPr>
            <w:noProof/>
            <w:webHidden/>
          </w:rPr>
        </w:r>
        <w:r>
          <w:rPr>
            <w:noProof/>
            <w:webHidden/>
          </w:rPr>
          <w:fldChar w:fldCharType="separate"/>
        </w:r>
        <w:r>
          <w:rPr>
            <w:noProof/>
            <w:webHidden/>
          </w:rPr>
          <w:t>80</w:t>
        </w:r>
        <w:r>
          <w:rPr>
            <w:noProof/>
            <w:webHidden/>
          </w:rPr>
          <w:fldChar w:fldCharType="end"/>
        </w:r>
      </w:hyperlink>
    </w:p>
    <w:p w14:paraId="414B7599" w14:textId="06B1A06A" w:rsidR="000E733F" w:rsidRDefault="000E733F">
      <w:pPr>
        <w:pStyle w:val="TableofFigures"/>
        <w:tabs>
          <w:tab w:val="right" w:leader="dot" w:pos="9061"/>
        </w:tabs>
        <w:rPr>
          <w:rFonts w:asciiTheme="minorHAnsi" w:eastAsiaTheme="minorEastAsia" w:hAnsiTheme="minorHAnsi"/>
          <w:noProof/>
          <w:sz w:val="22"/>
          <w:lang w:val="en-US"/>
        </w:rPr>
      </w:pPr>
      <w:hyperlink w:anchor="_Toc117179532" w:history="1">
        <w:r w:rsidRPr="00CE38C2">
          <w:rPr>
            <w:rStyle w:val="Hyperlink"/>
            <w:noProof/>
          </w:rPr>
          <w:t>Hình 4.1.21</w:t>
        </w:r>
        <w:r w:rsidRPr="00CE38C2">
          <w:rPr>
            <w:rStyle w:val="Hyperlink"/>
            <w:noProof/>
            <w:lang w:val="en-US"/>
          </w:rPr>
          <w:t xml:space="preserve"> Danh sách banner phía admin</w:t>
        </w:r>
        <w:r>
          <w:rPr>
            <w:noProof/>
            <w:webHidden/>
          </w:rPr>
          <w:tab/>
        </w:r>
        <w:r>
          <w:rPr>
            <w:noProof/>
            <w:webHidden/>
          </w:rPr>
          <w:fldChar w:fldCharType="begin"/>
        </w:r>
        <w:r>
          <w:rPr>
            <w:noProof/>
            <w:webHidden/>
          </w:rPr>
          <w:instrText xml:space="preserve"> PAGEREF _Toc117179532 \h </w:instrText>
        </w:r>
        <w:r>
          <w:rPr>
            <w:noProof/>
            <w:webHidden/>
          </w:rPr>
        </w:r>
        <w:r>
          <w:rPr>
            <w:noProof/>
            <w:webHidden/>
          </w:rPr>
          <w:fldChar w:fldCharType="separate"/>
        </w:r>
        <w:r>
          <w:rPr>
            <w:noProof/>
            <w:webHidden/>
          </w:rPr>
          <w:t>80</w:t>
        </w:r>
        <w:r>
          <w:rPr>
            <w:noProof/>
            <w:webHidden/>
          </w:rPr>
          <w:fldChar w:fldCharType="end"/>
        </w:r>
      </w:hyperlink>
    </w:p>
    <w:p w14:paraId="06EB49C6" w14:textId="54013DCE" w:rsidR="000E733F" w:rsidRDefault="000E733F">
      <w:pPr>
        <w:pStyle w:val="TableofFigures"/>
        <w:tabs>
          <w:tab w:val="right" w:leader="dot" w:pos="9061"/>
        </w:tabs>
        <w:rPr>
          <w:rFonts w:asciiTheme="minorHAnsi" w:eastAsiaTheme="minorEastAsia" w:hAnsiTheme="minorHAnsi"/>
          <w:noProof/>
          <w:sz w:val="22"/>
          <w:lang w:val="en-US"/>
        </w:rPr>
      </w:pPr>
      <w:hyperlink w:anchor="_Toc117179533" w:history="1">
        <w:r w:rsidRPr="00CE38C2">
          <w:rPr>
            <w:rStyle w:val="Hyperlink"/>
            <w:noProof/>
          </w:rPr>
          <w:t>Hình 4.1.22</w:t>
        </w:r>
        <w:r w:rsidRPr="00CE38C2">
          <w:rPr>
            <w:rStyle w:val="Hyperlink"/>
            <w:noProof/>
            <w:lang w:val="en-US"/>
          </w:rPr>
          <w:t xml:space="preserve"> Tạo mới banner phía admin</w:t>
        </w:r>
        <w:r>
          <w:rPr>
            <w:noProof/>
            <w:webHidden/>
          </w:rPr>
          <w:tab/>
        </w:r>
        <w:r>
          <w:rPr>
            <w:noProof/>
            <w:webHidden/>
          </w:rPr>
          <w:fldChar w:fldCharType="begin"/>
        </w:r>
        <w:r>
          <w:rPr>
            <w:noProof/>
            <w:webHidden/>
          </w:rPr>
          <w:instrText xml:space="preserve"> PAGEREF _Toc117179533 \h </w:instrText>
        </w:r>
        <w:r>
          <w:rPr>
            <w:noProof/>
            <w:webHidden/>
          </w:rPr>
        </w:r>
        <w:r>
          <w:rPr>
            <w:noProof/>
            <w:webHidden/>
          </w:rPr>
          <w:fldChar w:fldCharType="separate"/>
        </w:r>
        <w:r>
          <w:rPr>
            <w:noProof/>
            <w:webHidden/>
          </w:rPr>
          <w:t>81</w:t>
        </w:r>
        <w:r>
          <w:rPr>
            <w:noProof/>
            <w:webHidden/>
          </w:rPr>
          <w:fldChar w:fldCharType="end"/>
        </w:r>
      </w:hyperlink>
    </w:p>
    <w:p w14:paraId="0B79E695" w14:textId="3A78697E" w:rsidR="000E733F" w:rsidRDefault="000E733F">
      <w:pPr>
        <w:pStyle w:val="TableofFigures"/>
        <w:tabs>
          <w:tab w:val="right" w:leader="dot" w:pos="9061"/>
        </w:tabs>
        <w:rPr>
          <w:rFonts w:asciiTheme="minorHAnsi" w:eastAsiaTheme="minorEastAsia" w:hAnsiTheme="minorHAnsi"/>
          <w:noProof/>
          <w:sz w:val="22"/>
          <w:lang w:val="en-US"/>
        </w:rPr>
      </w:pPr>
      <w:hyperlink w:anchor="_Toc117179534" w:history="1">
        <w:r w:rsidRPr="00CE38C2">
          <w:rPr>
            <w:rStyle w:val="Hyperlink"/>
            <w:noProof/>
          </w:rPr>
          <w:t>Hình 4.1.23</w:t>
        </w:r>
        <w:r w:rsidRPr="00CE38C2">
          <w:rPr>
            <w:rStyle w:val="Hyperlink"/>
            <w:noProof/>
            <w:lang w:val="en-US"/>
          </w:rPr>
          <w:t xml:space="preserve"> Chỉnh sửa banner phía admin</w:t>
        </w:r>
        <w:r>
          <w:rPr>
            <w:noProof/>
            <w:webHidden/>
          </w:rPr>
          <w:tab/>
        </w:r>
        <w:r>
          <w:rPr>
            <w:noProof/>
            <w:webHidden/>
          </w:rPr>
          <w:fldChar w:fldCharType="begin"/>
        </w:r>
        <w:r>
          <w:rPr>
            <w:noProof/>
            <w:webHidden/>
          </w:rPr>
          <w:instrText xml:space="preserve"> PAGEREF _Toc117179534 \h </w:instrText>
        </w:r>
        <w:r>
          <w:rPr>
            <w:noProof/>
            <w:webHidden/>
          </w:rPr>
        </w:r>
        <w:r>
          <w:rPr>
            <w:noProof/>
            <w:webHidden/>
          </w:rPr>
          <w:fldChar w:fldCharType="separate"/>
        </w:r>
        <w:r>
          <w:rPr>
            <w:noProof/>
            <w:webHidden/>
          </w:rPr>
          <w:t>81</w:t>
        </w:r>
        <w:r>
          <w:rPr>
            <w:noProof/>
            <w:webHidden/>
          </w:rPr>
          <w:fldChar w:fldCharType="end"/>
        </w:r>
      </w:hyperlink>
    </w:p>
    <w:p w14:paraId="5E8F97B3" w14:textId="5B38F18F" w:rsidR="000E733F" w:rsidRDefault="000E733F">
      <w:pPr>
        <w:pStyle w:val="TableofFigures"/>
        <w:tabs>
          <w:tab w:val="right" w:leader="dot" w:pos="9061"/>
        </w:tabs>
        <w:rPr>
          <w:rFonts w:asciiTheme="minorHAnsi" w:eastAsiaTheme="minorEastAsia" w:hAnsiTheme="minorHAnsi"/>
          <w:noProof/>
          <w:sz w:val="22"/>
          <w:lang w:val="en-US"/>
        </w:rPr>
      </w:pPr>
      <w:hyperlink w:anchor="_Toc117179535" w:history="1">
        <w:r w:rsidRPr="00CE38C2">
          <w:rPr>
            <w:rStyle w:val="Hyperlink"/>
            <w:noProof/>
          </w:rPr>
          <w:t>Hình 4.1.24 Danh sách sản phẩm phía admin</w:t>
        </w:r>
        <w:r>
          <w:rPr>
            <w:noProof/>
            <w:webHidden/>
          </w:rPr>
          <w:tab/>
        </w:r>
        <w:r>
          <w:rPr>
            <w:noProof/>
            <w:webHidden/>
          </w:rPr>
          <w:fldChar w:fldCharType="begin"/>
        </w:r>
        <w:r>
          <w:rPr>
            <w:noProof/>
            <w:webHidden/>
          </w:rPr>
          <w:instrText xml:space="preserve"> PAGEREF _Toc117179535 \h </w:instrText>
        </w:r>
        <w:r>
          <w:rPr>
            <w:noProof/>
            <w:webHidden/>
          </w:rPr>
        </w:r>
        <w:r>
          <w:rPr>
            <w:noProof/>
            <w:webHidden/>
          </w:rPr>
          <w:fldChar w:fldCharType="separate"/>
        </w:r>
        <w:r>
          <w:rPr>
            <w:noProof/>
            <w:webHidden/>
          </w:rPr>
          <w:t>82</w:t>
        </w:r>
        <w:r>
          <w:rPr>
            <w:noProof/>
            <w:webHidden/>
          </w:rPr>
          <w:fldChar w:fldCharType="end"/>
        </w:r>
      </w:hyperlink>
    </w:p>
    <w:p w14:paraId="45BBA95C" w14:textId="5296D930" w:rsidR="000E733F" w:rsidRDefault="000E733F">
      <w:pPr>
        <w:pStyle w:val="TableofFigures"/>
        <w:tabs>
          <w:tab w:val="right" w:leader="dot" w:pos="9061"/>
        </w:tabs>
        <w:rPr>
          <w:rFonts w:asciiTheme="minorHAnsi" w:eastAsiaTheme="minorEastAsia" w:hAnsiTheme="minorHAnsi"/>
          <w:noProof/>
          <w:sz w:val="22"/>
          <w:lang w:val="en-US"/>
        </w:rPr>
      </w:pPr>
      <w:hyperlink w:anchor="_Toc117179536" w:history="1">
        <w:r w:rsidRPr="00CE38C2">
          <w:rPr>
            <w:rStyle w:val="Hyperlink"/>
            <w:noProof/>
          </w:rPr>
          <w:t>Hình 4.1.25 Tạo mới sản phẩm phía admin</w:t>
        </w:r>
        <w:r>
          <w:rPr>
            <w:noProof/>
            <w:webHidden/>
          </w:rPr>
          <w:tab/>
        </w:r>
        <w:r>
          <w:rPr>
            <w:noProof/>
            <w:webHidden/>
          </w:rPr>
          <w:fldChar w:fldCharType="begin"/>
        </w:r>
        <w:r>
          <w:rPr>
            <w:noProof/>
            <w:webHidden/>
          </w:rPr>
          <w:instrText xml:space="preserve"> PAGEREF _Toc117179536 \h </w:instrText>
        </w:r>
        <w:r>
          <w:rPr>
            <w:noProof/>
            <w:webHidden/>
          </w:rPr>
        </w:r>
        <w:r>
          <w:rPr>
            <w:noProof/>
            <w:webHidden/>
          </w:rPr>
          <w:fldChar w:fldCharType="separate"/>
        </w:r>
        <w:r>
          <w:rPr>
            <w:noProof/>
            <w:webHidden/>
          </w:rPr>
          <w:t>83</w:t>
        </w:r>
        <w:r>
          <w:rPr>
            <w:noProof/>
            <w:webHidden/>
          </w:rPr>
          <w:fldChar w:fldCharType="end"/>
        </w:r>
      </w:hyperlink>
    </w:p>
    <w:p w14:paraId="4B5D0783" w14:textId="7C43072F" w:rsidR="000E733F" w:rsidRDefault="000E733F">
      <w:pPr>
        <w:pStyle w:val="TableofFigures"/>
        <w:tabs>
          <w:tab w:val="right" w:leader="dot" w:pos="9061"/>
        </w:tabs>
        <w:rPr>
          <w:rFonts w:asciiTheme="minorHAnsi" w:eastAsiaTheme="minorEastAsia" w:hAnsiTheme="minorHAnsi"/>
          <w:noProof/>
          <w:sz w:val="22"/>
          <w:lang w:val="en-US"/>
        </w:rPr>
      </w:pPr>
      <w:hyperlink w:anchor="_Toc117179537" w:history="1">
        <w:r w:rsidRPr="00CE38C2">
          <w:rPr>
            <w:rStyle w:val="Hyperlink"/>
            <w:noProof/>
          </w:rPr>
          <w:t>Hình 4.1.26 Chỉnh sửa sản phẩm phía admin</w:t>
        </w:r>
        <w:r>
          <w:rPr>
            <w:noProof/>
            <w:webHidden/>
          </w:rPr>
          <w:tab/>
        </w:r>
        <w:r>
          <w:rPr>
            <w:noProof/>
            <w:webHidden/>
          </w:rPr>
          <w:fldChar w:fldCharType="begin"/>
        </w:r>
        <w:r>
          <w:rPr>
            <w:noProof/>
            <w:webHidden/>
          </w:rPr>
          <w:instrText xml:space="preserve"> PAGEREF _Toc117179537 \h </w:instrText>
        </w:r>
        <w:r>
          <w:rPr>
            <w:noProof/>
            <w:webHidden/>
          </w:rPr>
        </w:r>
        <w:r>
          <w:rPr>
            <w:noProof/>
            <w:webHidden/>
          </w:rPr>
          <w:fldChar w:fldCharType="separate"/>
        </w:r>
        <w:r>
          <w:rPr>
            <w:noProof/>
            <w:webHidden/>
          </w:rPr>
          <w:t>84</w:t>
        </w:r>
        <w:r>
          <w:rPr>
            <w:noProof/>
            <w:webHidden/>
          </w:rPr>
          <w:fldChar w:fldCharType="end"/>
        </w:r>
      </w:hyperlink>
    </w:p>
    <w:p w14:paraId="4AF6054E" w14:textId="1F7C355E" w:rsidR="000E733F" w:rsidRDefault="000E733F">
      <w:pPr>
        <w:pStyle w:val="TableofFigures"/>
        <w:tabs>
          <w:tab w:val="right" w:leader="dot" w:pos="9061"/>
        </w:tabs>
        <w:rPr>
          <w:rFonts w:asciiTheme="minorHAnsi" w:eastAsiaTheme="minorEastAsia" w:hAnsiTheme="minorHAnsi"/>
          <w:noProof/>
          <w:sz w:val="22"/>
          <w:lang w:val="en-US"/>
        </w:rPr>
      </w:pPr>
      <w:hyperlink w:anchor="_Toc117179538" w:history="1">
        <w:r w:rsidRPr="00CE38C2">
          <w:rPr>
            <w:rStyle w:val="Hyperlink"/>
            <w:noProof/>
          </w:rPr>
          <w:t>Hình 4.1.27 Chi tiết sản phẩm phía admin</w:t>
        </w:r>
        <w:r>
          <w:rPr>
            <w:noProof/>
            <w:webHidden/>
          </w:rPr>
          <w:tab/>
        </w:r>
        <w:r>
          <w:rPr>
            <w:noProof/>
            <w:webHidden/>
          </w:rPr>
          <w:fldChar w:fldCharType="begin"/>
        </w:r>
        <w:r>
          <w:rPr>
            <w:noProof/>
            <w:webHidden/>
          </w:rPr>
          <w:instrText xml:space="preserve"> PAGEREF _Toc117179538 \h </w:instrText>
        </w:r>
        <w:r>
          <w:rPr>
            <w:noProof/>
            <w:webHidden/>
          </w:rPr>
        </w:r>
        <w:r>
          <w:rPr>
            <w:noProof/>
            <w:webHidden/>
          </w:rPr>
          <w:fldChar w:fldCharType="separate"/>
        </w:r>
        <w:r>
          <w:rPr>
            <w:noProof/>
            <w:webHidden/>
          </w:rPr>
          <w:t>85</w:t>
        </w:r>
        <w:r>
          <w:rPr>
            <w:noProof/>
            <w:webHidden/>
          </w:rPr>
          <w:fldChar w:fldCharType="end"/>
        </w:r>
      </w:hyperlink>
    </w:p>
    <w:p w14:paraId="5B365D92" w14:textId="47764F1C" w:rsidR="000E733F" w:rsidRDefault="000E733F">
      <w:pPr>
        <w:pStyle w:val="TableofFigures"/>
        <w:tabs>
          <w:tab w:val="right" w:leader="dot" w:pos="9061"/>
        </w:tabs>
        <w:rPr>
          <w:rFonts w:asciiTheme="minorHAnsi" w:eastAsiaTheme="minorEastAsia" w:hAnsiTheme="minorHAnsi"/>
          <w:noProof/>
          <w:sz w:val="22"/>
          <w:lang w:val="en-US"/>
        </w:rPr>
      </w:pPr>
      <w:hyperlink w:anchor="_Toc117179539" w:history="1">
        <w:r w:rsidRPr="00CE38C2">
          <w:rPr>
            <w:rStyle w:val="Hyperlink"/>
            <w:noProof/>
          </w:rPr>
          <w:t>Hình 4.1.28 Thêm ảnh sản phẩm phía admin</w:t>
        </w:r>
        <w:r>
          <w:rPr>
            <w:noProof/>
            <w:webHidden/>
          </w:rPr>
          <w:tab/>
        </w:r>
        <w:r>
          <w:rPr>
            <w:noProof/>
            <w:webHidden/>
          </w:rPr>
          <w:fldChar w:fldCharType="begin"/>
        </w:r>
        <w:r>
          <w:rPr>
            <w:noProof/>
            <w:webHidden/>
          </w:rPr>
          <w:instrText xml:space="preserve"> PAGEREF _Toc117179539 \h </w:instrText>
        </w:r>
        <w:r>
          <w:rPr>
            <w:noProof/>
            <w:webHidden/>
          </w:rPr>
        </w:r>
        <w:r>
          <w:rPr>
            <w:noProof/>
            <w:webHidden/>
          </w:rPr>
          <w:fldChar w:fldCharType="separate"/>
        </w:r>
        <w:r>
          <w:rPr>
            <w:noProof/>
            <w:webHidden/>
          </w:rPr>
          <w:t>85</w:t>
        </w:r>
        <w:r>
          <w:rPr>
            <w:noProof/>
            <w:webHidden/>
          </w:rPr>
          <w:fldChar w:fldCharType="end"/>
        </w:r>
      </w:hyperlink>
    </w:p>
    <w:p w14:paraId="4FB09AE1" w14:textId="44E3B9F3" w:rsidR="000E733F" w:rsidRDefault="000E733F">
      <w:pPr>
        <w:pStyle w:val="TableofFigures"/>
        <w:tabs>
          <w:tab w:val="right" w:leader="dot" w:pos="9061"/>
        </w:tabs>
        <w:rPr>
          <w:rFonts w:asciiTheme="minorHAnsi" w:eastAsiaTheme="minorEastAsia" w:hAnsiTheme="minorHAnsi"/>
          <w:noProof/>
          <w:sz w:val="22"/>
          <w:lang w:val="en-US"/>
        </w:rPr>
      </w:pPr>
      <w:hyperlink w:anchor="_Toc117179540" w:history="1">
        <w:r w:rsidRPr="00CE38C2">
          <w:rPr>
            <w:rStyle w:val="Hyperlink"/>
            <w:noProof/>
          </w:rPr>
          <w:t>Hình 4.1.29 Chỉnh sửa ảnh sản phẩm phía admin</w:t>
        </w:r>
        <w:r>
          <w:rPr>
            <w:noProof/>
            <w:webHidden/>
          </w:rPr>
          <w:tab/>
        </w:r>
        <w:r>
          <w:rPr>
            <w:noProof/>
            <w:webHidden/>
          </w:rPr>
          <w:fldChar w:fldCharType="begin"/>
        </w:r>
        <w:r>
          <w:rPr>
            <w:noProof/>
            <w:webHidden/>
          </w:rPr>
          <w:instrText xml:space="preserve"> PAGEREF _Toc117179540 \h </w:instrText>
        </w:r>
        <w:r>
          <w:rPr>
            <w:noProof/>
            <w:webHidden/>
          </w:rPr>
        </w:r>
        <w:r>
          <w:rPr>
            <w:noProof/>
            <w:webHidden/>
          </w:rPr>
          <w:fldChar w:fldCharType="separate"/>
        </w:r>
        <w:r>
          <w:rPr>
            <w:noProof/>
            <w:webHidden/>
          </w:rPr>
          <w:t>86</w:t>
        </w:r>
        <w:r>
          <w:rPr>
            <w:noProof/>
            <w:webHidden/>
          </w:rPr>
          <w:fldChar w:fldCharType="end"/>
        </w:r>
      </w:hyperlink>
    </w:p>
    <w:p w14:paraId="453298B5" w14:textId="250E7F2B" w:rsidR="000E733F" w:rsidRDefault="000E733F">
      <w:pPr>
        <w:pStyle w:val="TableofFigures"/>
        <w:tabs>
          <w:tab w:val="right" w:leader="dot" w:pos="9061"/>
        </w:tabs>
        <w:rPr>
          <w:rFonts w:asciiTheme="minorHAnsi" w:eastAsiaTheme="minorEastAsia" w:hAnsiTheme="minorHAnsi"/>
          <w:noProof/>
          <w:sz w:val="22"/>
          <w:lang w:val="en-US"/>
        </w:rPr>
      </w:pPr>
      <w:hyperlink w:anchor="_Toc117179541" w:history="1">
        <w:r w:rsidRPr="00CE38C2">
          <w:rPr>
            <w:rStyle w:val="Hyperlink"/>
            <w:noProof/>
          </w:rPr>
          <w:t>Hình 4.1.30 Chi tiết ảnh sản phẩm phía admin</w:t>
        </w:r>
        <w:r>
          <w:rPr>
            <w:noProof/>
            <w:webHidden/>
          </w:rPr>
          <w:tab/>
        </w:r>
        <w:r>
          <w:rPr>
            <w:noProof/>
            <w:webHidden/>
          </w:rPr>
          <w:fldChar w:fldCharType="begin"/>
        </w:r>
        <w:r>
          <w:rPr>
            <w:noProof/>
            <w:webHidden/>
          </w:rPr>
          <w:instrText xml:space="preserve"> PAGEREF _Toc117179541 \h </w:instrText>
        </w:r>
        <w:r>
          <w:rPr>
            <w:noProof/>
            <w:webHidden/>
          </w:rPr>
        </w:r>
        <w:r>
          <w:rPr>
            <w:noProof/>
            <w:webHidden/>
          </w:rPr>
          <w:fldChar w:fldCharType="separate"/>
        </w:r>
        <w:r>
          <w:rPr>
            <w:noProof/>
            <w:webHidden/>
          </w:rPr>
          <w:t>87</w:t>
        </w:r>
        <w:r>
          <w:rPr>
            <w:noProof/>
            <w:webHidden/>
          </w:rPr>
          <w:fldChar w:fldCharType="end"/>
        </w:r>
      </w:hyperlink>
    </w:p>
    <w:p w14:paraId="411931F8" w14:textId="7FF0FB18" w:rsidR="000E733F" w:rsidRDefault="000E733F">
      <w:pPr>
        <w:pStyle w:val="TableofFigures"/>
        <w:tabs>
          <w:tab w:val="right" w:leader="dot" w:pos="9061"/>
        </w:tabs>
        <w:rPr>
          <w:rFonts w:asciiTheme="minorHAnsi" w:eastAsiaTheme="minorEastAsia" w:hAnsiTheme="minorHAnsi"/>
          <w:noProof/>
          <w:sz w:val="22"/>
          <w:lang w:val="en-US"/>
        </w:rPr>
      </w:pPr>
      <w:hyperlink w:anchor="_Toc117179542" w:history="1">
        <w:r w:rsidRPr="00CE38C2">
          <w:rPr>
            <w:rStyle w:val="Hyperlink"/>
            <w:noProof/>
          </w:rPr>
          <w:t>Hình 4.1.31</w:t>
        </w:r>
        <w:r w:rsidRPr="00CE38C2">
          <w:rPr>
            <w:rStyle w:val="Hyperlink"/>
            <w:noProof/>
            <w:lang w:val="en-US"/>
          </w:rPr>
          <w:t xml:space="preserve"> Danh sách danh mục con phía admin</w:t>
        </w:r>
        <w:r>
          <w:rPr>
            <w:noProof/>
            <w:webHidden/>
          </w:rPr>
          <w:tab/>
        </w:r>
        <w:r>
          <w:rPr>
            <w:noProof/>
            <w:webHidden/>
          </w:rPr>
          <w:fldChar w:fldCharType="begin"/>
        </w:r>
        <w:r>
          <w:rPr>
            <w:noProof/>
            <w:webHidden/>
          </w:rPr>
          <w:instrText xml:space="preserve"> PAGEREF _Toc117179542 \h </w:instrText>
        </w:r>
        <w:r>
          <w:rPr>
            <w:noProof/>
            <w:webHidden/>
          </w:rPr>
        </w:r>
        <w:r>
          <w:rPr>
            <w:noProof/>
            <w:webHidden/>
          </w:rPr>
          <w:fldChar w:fldCharType="separate"/>
        </w:r>
        <w:r>
          <w:rPr>
            <w:noProof/>
            <w:webHidden/>
          </w:rPr>
          <w:t>88</w:t>
        </w:r>
        <w:r>
          <w:rPr>
            <w:noProof/>
            <w:webHidden/>
          </w:rPr>
          <w:fldChar w:fldCharType="end"/>
        </w:r>
      </w:hyperlink>
    </w:p>
    <w:p w14:paraId="7E9EC53E" w14:textId="747F6A2A" w:rsidR="000E733F" w:rsidRDefault="000E733F">
      <w:pPr>
        <w:pStyle w:val="TableofFigures"/>
        <w:tabs>
          <w:tab w:val="right" w:leader="dot" w:pos="9061"/>
        </w:tabs>
        <w:rPr>
          <w:rFonts w:asciiTheme="minorHAnsi" w:eastAsiaTheme="minorEastAsia" w:hAnsiTheme="minorHAnsi"/>
          <w:noProof/>
          <w:sz w:val="22"/>
          <w:lang w:val="en-US"/>
        </w:rPr>
      </w:pPr>
      <w:hyperlink w:anchor="_Toc117179543" w:history="1">
        <w:r w:rsidRPr="00CE38C2">
          <w:rPr>
            <w:rStyle w:val="Hyperlink"/>
            <w:noProof/>
          </w:rPr>
          <w:t>Hình 4.1.32 Tạo mới danh mục con phía admin</w:t>
        </w:r>
        <w:r>
          <w:rPr>
            <w:noProof/>
            <w:webHidden/>
          </w:rPr>
          <w:tab/>
        </w:r>
        <w:r>
          <w:rPr>
            <w:noProof/>
            <w:webHidden/>
          </w:rPr>
          <w:fldChar w:fldCharType="begin"/>
        </w:r>
        <w:r>
          <w:rPr>
            <w:noProof/>
            <w:webHidden/>
          </w:rPr>
          <w:instrText xml:space="preserve"> PAGEREF _Toc117179543 \h </w:instrText>
        </w:r>
        <w:r>
          <w:rPr>
            <w:noProof/>
            <w:webHidden/>
          </w:rPr>
        </w:r>
        <w:r>
          <w:rPr>
            <w:noProof/>
            <w:webHidden/>
          </w:rPr>
          <w:fldChar w:fldCharType="separate"/>
        </w:r>
        <w:r>
          <w:rPr>
            <w:noProof/>
            <w:webHidden/>
          </w:rPr>
          <w:t>88</w:t>
        </w:r>
        <w:r>
          <w:rPr>
            <w:noProof/>
            <w:webHidden/>
          </w:rPr>
          <w:fldChar w:fldCharType="end"/>
        </w:r>
      </w:hyperlink>
    </w:p>
    <w:p w14:paraId="2C01C6AC" w14:textId="24BC8509" w:rsidR="000E733F" w:rsidRDefault="000E733F">
      <w:pPr>
        <w:pStyle w:val="TableofFigures"/>
        <w:tabs>
          <w:tab w:val="right" w:leader="dot" w:pos="9061"/>
        </w:tabs>
        <w:rPr>
          <w:rFonts w:asciiTheme="minorHAnsi" w:eastAsiaTheme="minorEastAsia" w:hAnsiTheme="minorHAnsi"/>
          <w:noProof/>
          <w:sz w:val="22"/>
          <w:lang w:val="en-US"/>
        </w:rPr>
      </w:pPr>
      <w:hyperlink w:anchor="_Toc117179544" w:history="1">
        <w:r w:rsidRPr="00CE38C2">
          <w:rPr>
            <w:rStyle w:val="Hyperlink"/>
            <w:noProof/>
          </w:rPr>
          <w:t>Hình 4.1.33 Chỉnh sửa danh mục con phía admin</w:t>
        </w:r>
        <w:r>
          <w:rPr>
            <w:noProof/>
            <w:webHidden/>
          </w:rPr>
          <w:tab/>
        </w:r>
        <w:r>
          <w:rPr>
            <w:noProof/>
            <w:webHidden/>
          </w:rPr>
          <w:fldChar w:fldCharType="begin"/>
        </w:r>
        <w:r>
          <w:rPr>
            <w:noProof/>
            <w:webHidden/>
          </w:rPr>
          <w:instrText xml:space="preserve"> PAGEREF _Toc117179544 \h </w:instrText>
        </w:r>
        <w:r>
          <w:rPr>
            <w:noProof/>
            <w:webHidden/>
          </w:rPr>
        </w:r>
        <w:r>
          <w:rPr>
            <w:noProof/>
            <w:webHidden/>
          </w:rPr>
          <w:fldChar w:fldCharType="separate"/>
        </w:r>
        <w:r>
          <w:rPr>
            <w:noProof/>
            <w:webHidden/>
          </w:rPr>
          <w:t>89</w:t>
        </w:r>
        <w:r>
          <w:rPr>
            <w:noProof/>
            <w:webHidden/>
          </w:rPr>
          <w:fldChar w:fldCharType="end"/>
        </w:r>
      </w:hyperlink>
    </w:p>
    <w:p w14:paraId="5B2F84BB" w14:textId="73030C3E" w:rsidR="000E733F" w:rsidRDefault="000E733F">
      <w:pPr>
        <w:pStyle w:val="TableofFigures"/>
        <w:tabs>
          <w:tab w:val="right" w:leader="dot" w:pos="9061"/>
        </w:tabs>
        <w:rPr>
          <w:rFonts w:asciiTheme="minorHAnsi" w:eastAsiaTheme="minorEastAsia" w:hAnsiTheme="minorHAnsi"/>
          <w:noProof/>
          <w:sz w:val="22"/>
          <w:lang w:val="en-US"/>
        </w:rPr>
      </w:pPr>
      <w:hyperlink w:anchor="_Toc117179545" w:history="1">
        <w:r w:rsidRPr="00CE38C2">
          <w:rPr>
            <w:rStyle w:val="Hyperlink"/>
            <w:noProof/>
          </w:rPr>
          <w:t>Hình 4.1.34 Chi tiết danh mục con phía admin</w:t>
        </w:r>
        <w:r>
          <w:rPr>
            <w:noProof/>
            <w:webHidden/>
          </w:rPr>
          <w:tab/>
        </w:r>
        <w:r>
          <w:rPr>
            <w:noProof/>
            <w:webHidden/>
          </w:rPr>
          <w:fldChar w:fldCharType="begin"/>
        </w:r>
        <w:r>
          <w:rPr>
            <w:noProof/>
            <w:webHidden/>
          </w:rPr>
          <w:instrText xml:space="preserve"> PAGEREF _Toc117179545 \h </w:instrText>
        </w:r>
        <w:r>
          <w:rPr>
            <w:noProof/>
            <w:webHidden/>
          </w:rPr>
        </w:r>
        <w:r>
          <w:rPr>
            <w:noProof/>
            <w:webHidden/>
          </w:rPr>
          <w:fldChar w:fldCharType="separate"/>
        </w:r>
        <w:r>
          <w:rPr>
            <w:noProof/>
            <w:webHidden/>
          </w:rPr>
          <w:t>89</w:t>
        </w:r>
        <w:r>
          <w:rPr>
            <w:noProof/>
            <w:webHidden/>
          </w:rPr>
          <w:fldChar w:fldCharType="end"/>
        </w:r>
      </w:hyperlink>
    </w:p>
    <w:p w14:paraId="4903E861" w14:textId="2AD5A784" w:rsidR="000E733F" w:rsidRDefault="000E733F">
      <w:pPr>
        <w:pStyle w:val="TableofFigures"/>
        <w:tabs>
          <w:tab w:val="right" w:leader="dot" w:pos="9061"/>
        </w:tabs>
        <w:rPr>
          <w:rFonts w:asciiTheme="minorHAnsi" w:eastAsiaTheme="minorEastAsia" w:hAnsiTheme="minorHAnsi"/>
          <w:noProof/>
          <w:sz w:val="22"/>
          <w:lang w:val="en-US"/>
        </w:rPr>
      </w:pPr>
      <w:hyperlink w:anchor="_Toc117179546" w:history="1">
        <w:r w:rsidRPr="00CE38C2">
          <w:rPr>
            <w:rStyle w:val="Hyperlink"/>
            <w:noProof/>
          </w:rPr>
          <w:t>Hình 4.1.35 Danh sách vai trò phía admin</w:t>
        </w:r>
        <w:r>
          <w:rPr>
            <w:noProof/>
            <w:webHidden/>
          </w:rPr>
          <w:tab/>
        </w:r>
        <w:r>
          <w:rPr>
            <w:noProof/>
            <w:webHidden/>
          </w:rPr>
          <w:fldChar w:fldCharType="begin"/>
        </w:r>
        <w:r>
          <w:rPr>
            <w:noProof/>
            <w:webHidden/>
          </w:rPr>
          <w:instrText xml:space="preserve"> PAGEREF _Toc117179546 \h </w:instrText>
        </w:r>
        <w:r>
          <w:rPr>
            <w:noProof/>
            <w:webHidden/>
          </w:rPr>
        </w:r>
        <w:r>
          <w:rPr>
            <w:noProof/>
            <w:webHidden/>
          </w:rPr>
          <w:fldChar w:fldCharType="separate"/>
        </w:r>
        <w:r>
          <w:rPr>
            <w:noProof/>
            <w:webHidden/>
          </w:rPr>
          <w:t>90</w:t>
        </w:r>
        <w:r>
          <w:rPr>
            <w:noProof/>
            <w:webHidden/>
          </w:rPr>
          <w:fldChar w:fldCharType="end"/>
        </w:r>
      </w:hyperlink>
    </w:p>
    <w:p w14:paraId="35F6A10A" w14:textId="0BF96AE4" w:rsidR="000E733F" w:rsidRDefault="000E733F">
      <w:pPr>
        <w:pStyle w:val="TableofFigures"/>
        <w:tabs>
          <w:tab w:val="right" w:leader="dot" w:pos="9061"/>
        </w:tabs>
        <w:rPr>
          <w:rFonts w:asciiTheme="minorHAnsi" w:eastAsiaTheme="minorEastAsia" w:hAnsiTheme="minorHAnsi"/>
          <w:noProof/>
          <w:sz w:val="22"/>
          <w:lang w:val="en-US"/>
        </w:rPr>
      </w:pPr>
      <w:hyperlink w:anchor="_Toc117179547" w:history="1">
        <w:r w:rsidRPr="00CE38C2">
          <w:rPr>
            <w:rStyle w:val="Hyperlink"/>
            <w:noProof/>
          </w:rPr>
          <w:t>Hình 4.1.36 Chỉnh sửa vai trò phía admin</w:t>
        </w:r>
        <w:r>
          <w:rPr>
            <w:noProof/>
            <w:webHidden/>
          </w:rPr>
          <w:tab/>
        </w:r>
        <w:r>
          <w:rPr>
            <w:noProof/>
            <w:webHidden/>
          </w:rPr>
          <w:fldChar w:fldCharType="begin"/>
        </w:r>
        <w:r>
          <w:rPr>
            <w:noProof/>
            <w:webHidden/>
          </w:rPr>
          <w:instrText xml:space="preserve"> PAGEREF _Toc117179547 \h </w:instrText>
        </w:r>
        <w:r>
          <w:rPr>
            <w:noProof/>
            <w:webHidden/>
          </w:rPr>
        </w:r>
        <w:r>
          <w:rPr>
            <w:noProof/>
            <w:webHidden/>
          </w:rPr>
          <w:fldChar w:fldCharType="separate"/>
        </w:r>
        <w:r>
          <w:rPr>
            <w:noProof/>
            <w:webHidden/>
          </w:rPr>
          <w:t>90</w:t>
        </w:r>
        <w:r>
          <w:rPr>
            <w:noProof/>
            <w:webHidden/>
          </w:rPr>
          <w:fldChar w:fldCharType="end"/>
        </w:r>
      </w:hyperlink>
    </w:p>
    <w:p w14:paraId="518CC144" w14:textId="563FA6DC" w:rsidR="000E733F" w:rsidRDefault="000E733F">
      <w:pPr>
        <w:pStyle w:val="TableofFigures"/>
        <w:tabs>
          <w:tab w:val="right" w:leader="dot" w:pos="9061"/>
        </w:tabs>
        <w:rPr>
          <w:rFonts w:asciiTheme="minorHAnsi" w:eastAsiaTheme="minorEastAsia" w:hAnsiTheme="minorHAnsi"/>
          <w:noProof/>
          <w:sz w:val="22"/>
          <w:lang w:val="en-US"/>
        </w:rPr>
      </w:pPr>
      <w:hyperlink w:anchor="_Toc117179548" w:history="1">
        <w:r w:rsidRPr="00CE38C2">
          <w:rPr>
            <w:rStyle w:val="Hyperlink"/>
            <w:noProof/>
          </w:rPr>
          <w:t>Hình 4.1.37</w:t>
        </w:r>
        <w:r w:rsidRPr="00CE38C2">
          <w:rPr>
            <w:rStyle w:val="Hyperlink"/>
            <w:noProof/>
            <w:lang w:val="fr-FR"/>
          </w:rPr>
          <w:t xml:space="preserve"> Chi tiết vai trò phía admin</w:t>
        </w:r>
        <w:r>
          <w:rPr>
            <w:noProof/>
            <w:webHidden/>
          </w:rPr>
          <w:tab/>
        </w:r>
        <w:r>
          <w:rPr>
            <w:noProof/>
            <w:webHidden/>
          </w:rPr>
          <w:fldChar w:fldCharType="begin"/>
        </w:r>
        <w:r>
          <w:rPr>
            <w:noProof/>
            <w:webHidden/>
          </w:rPr>
          <w:instrText xml:space="preserve"> PAGEREF _Toc117179548 \h </w:instrText>
        </w:r>
        <w:r>
          <w:rPr>
            <w:noProof/>
            <w:webHidden/>
          </w:rPr>
        </w:r>
        <w:r>
          <w:rPr>
            <w:noProof/>
            <w:webHidden/>
          </w:rPr>
          <w:fldChar w:fldCharType="separate"/>
        </w:r>
        <w:r>
          <w:rPr>
            <w:noProof/>
            <w:webHidden/>
          </w:rPr>
          <w:t>91</w:t>
        </w:r>
        <w:r>
          <w:rPr>
            <w:noProof/>
            <w:webHidden/>
          </w:rPr>
          <w:fldChar w:fldCharType="end"/>
        </w:r>
      </w:hyperlink>
    </w:p>
    <w:p w14:paraId="1FDF363B" w14:textId="35307E89" w:rsidR="000E733F" w:rsidRDefault="000E733F">
      <w:pPr>
        <w:pStyle w:val="TableofFigures"/>
        <w:tabs>
          <w:tab w:val="right" w:leader="dot" w:pos="9061"/>
        </w:tabs>
        <w:rPr>
          <w:rFonts w:asciiTheme="minorHAnsi" w:eastAsiaTheme="minorEastAsia" w:hAnsiTheme="minorHAnsi"/>
          <w:noProof/>
          <w:sz w:val="22"/>
          <w:lang w:val="en-US"/>
        </w:rPr>
      </w:pPr>
      <w:hyperlink w:anchor="_Toc117179549" w:history="1">
        <w:r w:rsidRPr="00CE38C2">
          <w:rPr>
            <w:rStyle w:val="Hyperlink"/>
            <w:noProof/>
          </w:rPr>
          <w:t>Hình 4.2.1 Đăng nhập nhân viên</w:t>
        </w:r>
        <w:r>
          <w:rPr>
            <w:noProof/>
            <w:webHidden/>
          </w:rPr>
          <w:tab/>
        </w:r>
        <w:r>
          <w:rPr>
            <w:noProof/>
            <w:webHidden/>
          </w:rPr>
          <w:fldChar w:fldCharType="begin"/>
        </w:r>
        <w:r>
          <w:rPr>
            <w:noProof/>
            <w:webHidden/>
          </w:rPr>
          <w:instrText xml:space="preserve"> PAGEREF _Toc117179549 \h </w:instrText>
        </w:r>
        <w:r>
          <w:rPr>
            <w:noProof/>
            <w:webHidden/>
          </w:rPr>
        </w:r>
        <w:r>
          <w:rPr>
            <w:noProof/>
            <w:webHidden/>
          </w:rPr>
          <w:fldChar w:fldCharType="separate"/>
        </w:r>
        <w:r>
          <w:rPr>
            <w:noProof/>
            <w:webHidden/>
          </w:rPr>
          <w:t>91</w:t>
        </w:r>
        <w:r>
          <w:rPr>
            <w:noProof/>
            <w:webHidden/>
          </w:rPr>
          <w:fldChar w:fldCharType="end"/>
        </w:r>
      </w:hyperlink>
    </w:p>
    <w:p w14:paraId="513037D2" w14:textId="029B6C18" w:rsidR="000E733F" w:rsidRDefault="000E733F">
      <w:pPr>
        <w:pStyle w:val="TableofFigures"/>
        <w:tabs>
          <w:tab w:val="right" w:leader="dot" w:pos="9061"/>
        </w:tabs>
        <w:rPr>
          <w:rFonts w:asciiTheme="minorHAnsi" w:eastAsiaTheme="minorEastAsia" w:hAnsiTheme="minorHAnsi"/>
          <w:noProof/>
          <w:sz w:val="22"/>
          <w:lang w:val="en-US"/>
        </w:rPr>
      </w:pPr>
      <w:hyperlink w:anchor="_Toc117179550" w:history="1">
        <w:r w:rsidRPr="00CE38C2">
          <w:rPr>
            <w:rStyle w:val="Hyperlink"/>
            <w:noProof/>
          </w:rPr>
          <w:t>Hình 4.2.2 Xem thông tin cá nhân phía nhân viên</w:t>
        </w:r>
        <w:r>
          <w:rPr>
            <w:noProof/>
            <w:webHidden/>
          </w:rPr>
          <w:tab/>
        </w:r>
        <w:r>
          <w:rPr>
            <w:noProof/>
            <w:webHidden/>
          </w:rPr>
          <w:fldChar w:fldCharType="begin"/>
        </w:r>
        <w:r>
          <w:rPr>
            <w:noProof/>
            <w:webHidden/>
          </w:rPr>
          <w:instrText xml:space="preserve"> PAGEREF _Toc117179550 \h </w:instrText>
        </w:r>
        <w:r>
          <w:rPr>
            <w:noProof/>
            <w:webHidden/>
          </w:rPr>
        </w:r>
        <w:r>
          <w:rPr>
            <w:noProof/>
            <w:webHidden/>
          </w:rPr>
          <w:fldChar w:fldCharType="separate"/>
        </w:r>
        <w:r>
          <w:rPr>
            <w:noProof/>
            <w:webHidden/>
          </w:rPr>
          <w:t>92</w:t>
        </w:r>
        <w:r>
          <w:rPr>
            <w:noProof/>
            <w:webHidden/>
          </w:rPr>
          <w:fldChar w:fldCharType="end"/>
        </w:r>
      </w:hyperlink>
    </w:p>
    <w:p w14:paraId="41DA4A95" w14:textId="56FF7D49" w:rsidR="000E733F" w:rsidRDefault="000E733F">
      <w:pPr>
        <w:pStyle w:val="TableofFigures"/>
        <w:tabs>
          <w:tab w:val="right" w:leader="dot" w:pos="9061"/>
        </w:tabs>
        <w:rPr>
          <w:rFonts w:asciiTheme="minorHAnsi" w:eastAsiaTheme="minorEastAsia" w:hAnsiTheme="minorHAnsi"/>
          <w:noProof/>
          <w:sz w:val="22"/>
          <w:lang w:val="en-US"/>
        </w:rPr>
      </w:pPr>
      <w:hyperlink w:anchor="_Toc117179551" w:history="1">
        <w:r w:rsidRPr="00CE38C2">
          <w:rPr>
            <w:rStyle w:val="Hyperlink"/>
            <w:noProof/>
          </w:rPr>
          <w:t>Hình 4.2.3 Lập hóa đơn cho khách hàng phía nhân viên</w:t>
        </w:r>
        <w:r>
          <w:rPr>
            <w:noProof/>
            <w:webHidden/>
          </w:rPr>
          <w:tab/>
        </w:r>
        <w:r>
          <w:rPr>
            <w:noProof/>
            <w:webHidden/>
          </w:rPr>
          <w:fldChar w:fldCharType="begin"/>
        </w:r>
        <w:r>
          <w:rPr>
            <w:noProof/>
            <w:webHidden/>
          </w:rPr>
          <w:instrText xml:space="preserve"> PAGEREF _Toc117179551 \h </w:instrText>
        </w:r>
        <w:r>
          <w:rPr>
            <w:noProof/>
            <w:webHidden/>
          </w:rPr>
        </w:r>
        <w:r>
          <w:rPr>
            <w:noProof/>
            <w:webHidden/>
          </w:rPr>
          <w:fldChar w:fldCharType="separate"/>
        </w:r>
        <w:r>
          <w:rPr>
            <w:noProof/>
            <w:webHidden/>
          </w:rPr>
          <w:t>92</w:t>
        </w:r>
        <w:r>
          <w:rPr>
            <w:noProof/>
            <w:webHidden/>
          </w:rPr>
          <w:fldChar w:fldCharType="end"/>
        </w:r>
      </w:hyperlink>
    </w:p>
    <w:p w14:paraId="6E6C010E" w14:textId="04F22A03" w:rsidR="000E733F" w:rsidRDefault="000E733F">
      <w:pPr>
        <w:pStyle w:val="TableofFigures"/>
        <w:tabs>
          <w:tab w:val="right" w:leader="dot" w:pos="9061"/>
        </w:tabs>
        <w:rPr>
          <w:rFonts w:asciiTheme="minorHAnsi" w:eastAsiaTheme="minorEastAsia" w:hAnsiTheme="minorHAnsi"/>
          <w:noProof/>
          <w:sz w:val="22"/>
          <w:lang w:val="en-US"/>
        </w:rPr>
      </w:pPr>
      <w:hyperlink w:anchor="_Toc117179552" w:history="1">
        <w:r w:rsidRPr="00CE38C2">
          <w:rPr>
            <w:rStyle w:val="Hyperlink"/>
            <w:noProof/>
          </w:rPr>
          <w:t>Hình 4.2.4 Thay đổi mật khẩu phía nhân viên</w:t>
        </w:r>
        <w:r>
          <w:rPr>
            <w:noProof/>
            <w:webHidden/>
          </w:rPr>
          <w:tab/>
        </w:r>
        <w:r>
          <w:rPr>
            <w:noProof/>
            <w:webHidden/>
          </w:rPr>
          <w:fldChar w:fldCharType="begin"/>
        </w:r>
        <w:r>
          <w:rPr>
            <w:noProof/>
            <w:webHidden/>
          </w:rPr>
          <w:instrText xml:space="preserve"> PAGEREF _Toc117179552 \h </w:instrText>
        </w:r>
        <w:r>
          <w:rPr>
            <w:noProof/>
            <w:webHidden/>
          </w:rPr>
        </w:r>
        <w:r>
          <w:rPr>
            <w:noProof/>
            <w:webHidden/>
          </w:rPr>
          <w:fldChar w:fldCharType="separate"/>
        </w:r>
        <w:r>
          <w:rPr>
            <w:noProof/>
            <w:webHidden/>
          </w:rPr>
          <w:t>93</w:t>
        </w:r>
        <w:r>
          <w:rPr>
            <w:noProof/>
            <w:webHidden/>
          </w:rPr>
          <w:fldChar w:fldCharType="end"/>
        </w:r>
      </w:hyperlink>
    </w:p>
    <w:p w14:paraId="40716880" w14:textId="3B52E469" w:rsidR="000E733F" w:rsidRDefault="000E733F">
      <w:pPr>
        <w:pStyle w:val="TableofFigures"/>
        <w:tabs>
          <w:tab w:val="right" w:leader="dot" w:pos="9061"/>
        </w:tabs>
        <w:rPr>
          <w:rFonts w:asciiTheme="minorHAnsi" w:eastAsiaTheme="minorEastAsia" w:hAnsiTheme="minorHAnsi"/>
          <w:noProof/>
          <w:sz w:val="22"/>
          <w:lang w:val="en-US"/>
        </w:rPr>
      </w:pPr>
      <w:hyperlink w:anchor="_Toc117179553" w:history="1">
        <w:r w:rsidRPr="00CE38C2">
          <w:rPr>
            <w:rStyle w:val="Hyperlink"/>
            <w:noProof/>
          </w:rPr>
          <w:t>Hình 4.2.5 Hiển thị danh sách đơn đặt hàng đã được duyệt phía nhân viên</w:t>
        </w:r>
        <w:r>
          <w:rPr>
            <w:noProof/>
            <w:webHidden/>
          </w:rPr>
          <w:tab/>
        </w:r>
        <w:r>
          <w:rPr>
            <w:noProof/>
            <w:webHidden/>
          </w:rPr>
          <w:fldChar w:fldCharType="begin"/>
        </w:r>
        <w:r>
          <w:rPr>
            <w:noProof/>
            <w:webHidden/>
          </w:rPr>
          <w:instrText xml:space="preserve"> PAGEREF _Toc117179553 \h </w:instrText>
        </w:r>
        <w:r>
          <w:rPr>
            <w:noProof/>
            <w:webHidden/>
          </w:rPr>
        </w:r>
        <w:r>
          <w:rPr>
            <w:noProof/>
            <w:webHidden/>
          </w:rPr>
          <w:fldChar w:fldCharType="separate"/>
        </w:r>
        <w:r>
          <w:rPr>
            <w:noProof/>
            <w:webHidden/>
          </w:rPr>
          <w:t>93</w:t>
        </w:r>
        <w:r>
          <w:rPr>
            <w:noProof/>
            <w:webHidden/>
          </w:rPr>
          <w:fldChar w:fldCharType="end"/>
        </w:r>
      </w:hyperlink>
    </w:p>
    <w:p w14:paraId="394F93FE" w14:textId="0910A480" w:rsidR="00587CE5" w:rsidRDefault="00753801" w:rsidP="00753801">
      <w:pPr>
        <w:pStyle w:val="SECTION"/>
        <w:rPr>
          <w:rFonts w:ascii="Arial" w:hAnsi="Arial" w:cs="Arial"/>
          <w:b w:val="0"/>
          <w:lang w:val="en-US"/>
        </w:rPr>
      </w:pPr>
      <w:r>
        <w:rPr>
          <w:rFonts w:ascii="Arial" w:hAnsi="Arial" w:cs="Arial"/>
        </w:rPr>
        <w:fldChar w:fldCharType="end"/>
      </w:r>
    </w:p>
    <w:p w14:paraId="718381DF" w14:textId="5788E1E9" w:rsidR="00BE23BB" w:rsidRPr="00AE537F" w:rsidRDefault="00BE23BB" w:rsidP="00BE58F1">
      <w:pPr>
        <w:pStyle w:val="Heading1"/>
        <w:rPr>
          <w:rFonts w:cs="Arial"/>
        </w:rPr>
      </w:pPr>
      <w:bookmarkStart w:id="8" w:name="_Toc116606152"/>
      <w:bookmarkStart w:id="9" w:name="_Toc117179616"/>
      <w:r w:rsidRPr="00AE537F">
        <w:rPr>
          <w:rFonts w:cs="Arial"/>
        </w:rPr>
        <w:t>TỔNG QUAN</w:t>
      </w:r>
      <w:bookmarkEnd w:id="8"/>
      <w:bookmarkEnd w:id="9"/>
    </w:p>
    <w:p w14:paraId="5D1A2F90" w14:textId="2DB1378F" w:rsidR="00BE23BB" w:rsidRPr="00AE537F" w:rsidRDefault="00BE23BB" w:rsidP="00BE58F1">
      <w:pPr>
        <w:pStyle w:val="Heading2"/>
        <w:rPr>
          <w:rFonts w:ascii="Arial" w:hAnsi="Arial" w:cs="Arial"/>
        </w:rPr>
      </w:pPr>
      <w:bookmarkStart w:id="10" w:name="_Toc116606153"/>
      <w:bookmarkStart w:id="11" w:name="_Toc117179617"/>
      <w:r w:rsidRPr="00AE537F">
        <w:rPr>
          <w:rFonts w:ascii="Arial" w:hAnsi="Arial" w:cs="Arial"/>
        </w:rPr>
        <w:t>Đặt vấn đề</w:t>
      </w:r>
      <w:bookmarkEnd w:id="10"/>
      <w:bookmarkEnd w:id="11"/>
    </w:p>
    <w:p w14:paraId="509F825A" w14:textId="77777777" w:rsidR="00BE23BB" w:rsidRPr="00AE537F" w:rsidRDefault="00BE23BB" w:rsidP="00BE23BB">
      <w:pPr>
        <w:rPr>
          <w:rFonts w:ascii="Arial" w:hAnsi="Arial" w:cs="Arial"/>
          <w:szCs w:val="26"/>
        </w:rPr>
      </w:pPr>
      <w:r w:rsidRPr="00AE537F">
        <w:rPr>
          <w:rFonts w:ascii="Arial" w:hAnsi="Arial" w:cs="Arial"/>
          <w:szCs w:val="26"/>
        </w:rPr>
        <w:t xml:space="preserve">   Thời đại 4.0 với sự phát triển của ngành công nghệ phục vụ cho nhiều lợi ích của chúng ta. Cuộc sống hối hả khiến chúng ta chạy theo đồng tiền để làm cho con cái chúng ta một cuộc sống tốt chẳng hạn như việc mua hàng. Nhất là khi tình hình dịch bệnh phực tạp khiến chúng ta ngại tiếp xúc và tình trạng kinh tế còn khó khăn thì một website giúp chúng ta có thể mua hàng 1 cách tiện lợi với nhiều giá ưu đãi phục vụ cho con cái của bạn và bạn.</w:t>
      </w:r>
    </w:p>
    <w:p w14:paraId="125884C6" w14:textId="77777777" w:rsidR="00BE23BB" w:rsidRPr="00AE537F" w:rsidRDefault="00BE23BB" w:rsidP="00EA1815">
      <w:pPr>
        <w:pStyle w:val="Heading2"/>
        <w:rPr>
          <w:rFonts w:ascii="Arial" w:hAnsi="Arial" w:cs="Arial"/>
        </w:rPr>
      </w:pPr>
      <w:bookmarkStart w:id="12" w:name="_Toc116606154"/>
      <w:bookmarkStart w:id="13" w:name="_Toc117179618"/>
      <w:r w:rsidRPr="00AE537F">
        <w:rPr>
          <w:rFonts w:ascii="Arial" w:hAnsi="Arial" w:cs="Arial"/>
        </w:rPr>
        <w:t>Giới thiệu đề tài</w:t>
      </w:r>
      <w:bookmarkEnd w:id="12"/>
      <w:bookmarkEnd w:id="13"/>
    </w:p>
    <w:p w14:paraId="68EA5DBE" w14:textId="77777777" w:rsidR="00BE23BB" w:rsidRPr="00AE537F" w:rsidRDefault="00BE23BB" w:rsidP="00BE23BB">
      <w:pPr>
        <w:rPr>
          <w:rFonts w:ascii="Arial" w:hAnsi="Arial" w:cs="Arial"/>
          <w:szCs w:val="26"/>
        </w:rPr>
      </w:pPr>
      <w:r w:rsidRPr="00AE537F">
        <w:rPr>
          <w:rFonts w:ascii="Arial" w:hAnsi="Arial" w:cs="Arial"/>
          <w:szCs w:val="26"/>
        </w:rPr>
        <w:t xml:space="preserve">   Mạng internet ngày càng phồ biến và cần thiết đối với con người, người người nhà nhà đều cần nó. Internet giúp ta trao đổi với mọi người xung quanh thông qua một số ứng dụng nhắn tin, video call và phục vụ cho việc giải trí nghe nhạc, chơi game. Vì vậy, nhóm chúng em đã làm ra trang website bán laptop trực tuyến. Nó hỗ trợ mọi người mua hàng từ xa mà không cần phải tiếp xúc với mọi người xung quanh đối với tình hình covid hiện nay.</w:t>
      </w:r>
    </w:p>
    <w:p w14:paraId="021B3C9C" w14:textId="77777777" w:rsidR="00BE23BB" w:rsidRPr="00AE537F" w:rsidRDefault="00BE23BB" w:rsidP="00BE23BB">
      <w:pPr>
        <w:rPr>
          <w:rFonts w:ascii="Arial" w:hAnsi="Arial" w:cs="Arial"/>
          <w:szCs w:val="26"/>
        </w:rPr>
      </w:pPr>
      <w:r w:rsidRPr="00AE537F">
        <w:rPr>
          <w:rFonts w:ascii="Arial" w:hAnsi="Arial" w:cs="Arial"/>
          <w:szCs w:val="26"/>
        </w:rPr>
        <w:t xml:space="preserve">    Giúp cho người tiêu dùng xem được giá cả và hình ảnh một cách thực tế nhất có thể và giúp nhà quản lí quản lí sản phẩm một cách tốt và hiệu quả nhất.</w:t>
      </w:r>
    </w:p>
    <w:p w14:paraId="69F0E670" w14:textId="77777777" w:rsidR="00BE23BB" w:rsidRPr="00AE537F" w:rsidRDefault="00BE23BB" w:rsidP="00BE23BB">
      <w:pPr>
        <w:pStyle w:val="Heading2"/>
        <w:ind w:left="567" w:hanging="567"/>
        <w:rPr>
          <w:rFonts w:ascii="Arial" w:hAnsi="Arial" w:cs="Arial"/>
        </w:rPr>
      </w:pPr>
      <w:bookmarkStart w:id="14" w:name="_Toc116606155"/>
      <w:bookmarkStart w:id="15" w:name="_Toc117179619"/>
      <w:r w:rsidRPr="00AE537F">
        <w:rPr>
          <w:rFonts w:ascii="Arial" w:hAnsi="Arial" w:cs="Arial"/>
        </w:rPr>
        <w:t>Nội dung đề tài</w:t>
      </w:r>
      <w:bookmarkEnd w:id="14"/>
      <w:bookmarkEnd w:id="15"/>
    </w:p>
    <w:p w14:paraId="59C5589D" w14:textId="77777777" w:rsidR="00BE23BB" w:rsidRPr="00AE537F" w:rsidRDefault="00BE23BB" w:rsidP="00BE23BB">
      <w:pPr>
        <w:rPr>
          <w:rFonts w:ascii="Arial" w:hAnsi="Arial" w:cs="Arial"/>
          <w:szCs w:val="26"/>
        </w:rPr>
      </w:pPr>
      <w:r w:rsidRPr="00AE537F">
        <w:rPr>
          <w:rFonts w:ascii="Arial" w:hAnsi="Arial" w:cs="Arial"/>
          <w:szCs w:val="26"/>
        </w:rPr>
        <w:t xml:space="preserve">   Ứng dụng xây dựng trên nền tảng .Net Framwork, cho phép khách hàng ,nhà quản lí bán hành mua hàng và quản lí tiện lợi. Ứng dụng chia thành 2 phần Server và Client. Server sử dụng framwork ASP.NET MVC kết hợp với Linq để kết nối cơ sở dữ liệu, lưu trữ thông tin tài khoản và các lịch sử mua hàng của người tiêu dùng. Client sử dụng html, css, javascript để cung cấp cho người dùng giao diện thân thiện nhất, giúp người dùng dể dàng thao tác với website.</w:t>
      </w:r>
    </w:p>
    <w:p w14:paraId="02E56E88" w14:textId="77777777" w:rsidR="00BE23BB" w:rsidRPr="00AE537F" w:rsidRDefault="00BE23BB" w:rsidP="00BE23BB">
      <w:pPr>
        <w:pStyle w:val="Heading2"/>
        <w:ind w:left="567" w:hanging="567"/>
        <w:rPr>
          <w:rFonts w:ascii="Arial" w:hAnsi="Arial" w:cs="Arial"/>
        </w:rPr>
      </w:pPr>
      <w:bookmarkStart w:id="16" w:name="_Toc116606156"/>
      <w:bookmarkStart w:id="17" w:name="_Toc140297269"/>
      <w:bookmarkStart w:id="18" w:name="_Toc142813558"/>
      <w:bookmarkStart w:id="19" w:name="_Toc117179620"/>
      <w:r w:rsidRPr="00AE537F">
        <w:rPr>
          <w:rFonts w:ascii="Arial" w:hAnsi="Arial" w:cs="Arial"/>
        </w:rPr>
        <w:lastRenderedPageBreak/>
        <w:t>Mục tiêu nghiên cứu</w:t>
      </w:r>
      <w:bookmarkEnd w:id="16"/>
      <w:bookmarkEnd w:id="19"/>
    </w:p>
    <w:p w14:paraId="36CE15AC" w14:textId="77777777" w:rsidR="00BE23BB" w:rsidRPr="00AE537F" w:rsidRDefault="00BE23BB" w:rsidP="00BE23BB">
      <w:pPr>
        <w:pStyle w:val="ListParagraph"/>
        <w:spacing w:line="360" w:lineRule="auto"/>
        <w:ind w:left="360"/>
        <w:rPr>
          <w:rFonts w:ascii="Arial" w:hAnsi="Arial" w:cs="Arial"/>
          <w:lang w:val="vi-VN"/>
        </w:rPr>
      </w:pPr>
      <w:r w:rsidRPr="00AE537F">
        <w:rPr>
          <w:rFonts w:ascii="Arial" w:hAnsi="Arial" w:cs="Arial"/>
          <w:lang w:val="vi-VN"/>
        </w:rPr>
        <w:t>Trong tương lai, ngoài các chức năng đã có trong đồ án, nhóm em sẽ có gắng ngày càng hoàn thiện sản phẩm một cách tốt nhất có thể, tạo sự tiện nghi đem lại sự trải nghiệm tốt nhất cho người sử dụng, cải thiện các giao diện thân thiện với người dùng và một số chức năng hiện đại phù hợp với hiện nay đem lại sự hữu ích cho người trải nghiệm nó.</w:t>
      </w:r>
    </w:p>
    <w:p w14:paraId="1B223F28" w14:textId="77777777" w:rsidR="00BE23BB" w:rsidRPr="00AE537F" w:rsidRDefault="00BE23BB" w:rsidP="00BE23BB">
      <w:pPr>
        <w:pStyle w:val="Heading2"/>
        <w:ind w:left="567" w:hanging="567"/>
        <w:rPr>
          <w:rFonts w:ascii="Arial" w:hAnsi="Arial" w:cs="Arial"/>
        </w:rPr>
      </w:pPr>
      <w:bookmarkStart w:id="20" w:name="_Toc116606157"/>
      <w:bookmarkStart w:id="21" w:name="_Toc117179621"/>
      <w:r w:rsidRPr="00AE537F">
        <w:rPr>
          <w:rFonts w:ascii="Arial" w:hAnsi="Arial" w:cs="Arial"/>
        </w:rPr>
        <w:t>Bố cục đề tài</w:t>
      </w:r>
      <w:bookmarkEnd w:id="20"/>
      <w:bookmarkEnd w:id="21"/>
    </w:p>
    <w:p w14:paraId="0BDD9995" w14:textId="77777777" w:rsidR="00BE23BB" w:rsidRPr="00AE537F" w:rsidRDefault="00BE23BB" w:rsidP="00BE23BB">
      <w:pPr>
        <w:pStyle w:val="ListParagraph"/>
        <w:numPr>
          <w:ilvl w:val="0"/>
          <w:numId w:val="19"/>
        </w:numPr>
        <w:spacing w:line="360" w:lineRule="auto"/>
        <w:rPr>
          <w:rFonts w:ascii="Arial" w:hAnsi="Arial" w:cs="Arial"/>
          <w:b/>
          <w:bCs/>
        </w:rPr>
      </w:pPr>
      <w:proofErr w:type="spellStart"/>
      <w:r w:rsidRPr="00AE537F">
        <w:rPr>
          <w:rFonts w:ascii="Arial" w:hAnsi="Arial" w:cs="Arial"/>
        </w:rPr>
        <w:t>Chương</w:t>
      </w:r>
      <w:proofErr w:type="spellEnd"/>
      <w:r w:rsidRPr="00AE537F">
        <w:rPr>
          <w:rFonts w:ascii="Arial" w:hAnsi="Arial" w:cs="Arial"/>
        </w:rPr>
        <w:t xml:space="preserve"> I: </w:t>
      </w:r>
      <w:proofErr w:type="spellStart"/>
      <w:r w:rsidRPr="00AE537F">
        <w:rPr>
          <w:rFonts w:ascii="Arial" w:hAnsi="Arial" w:cs="Arial"/>
        </w:rPr>
        <w:t>Tổng</w:t>
      </w:r>
      <w:proofErr w:type="spellEnd"/>
      <w:r w:rsidRPr="00AE537F">
        <w:rPr>
          <w:rFonts w:ascii="Arial" w:hAnsi="Arial" w:cs="Arial"/>
        </w:rPr>
        <w:t xml:space="preserve"> </w:t>
      </w:r>
      <w:proofErr w:type="spellStart"/>
      <w:r w:rsidRPr="00AE537F">
        <w:rPr>
          <w:rFonts w:ascii="Arial" w:hAnsi="Arial" w:cs="Arial"/>
        </w:rPr>
        <w:t>quan</w:t>
      </w:r>
      <w:proofErr w:type="spellEnd"/>
      <w:r w:rsidRPr="00AE537F">
        <w:rPr>
          <w:rFonts w:ascii="Arial" w:hAnsi="Arial" w:cs="Arial"/>
        </w:rPr>
        <w:t>.</w:t>
      </w:r>
    </w:p>
    <w:p w14:paraId="4F599782" w14:textId="77777777" w:rsidR="00BE23BB"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II :  </w:t>
      </w:r>
      <w:proofErr w:type="spellStart"/>
      <w:r w:rsidRPr="00AE537F">
        <w:rPr>
          <w:rFonts w:ascii="Arial" w:hAnsi="Arial" w:cs="Arial"/>
        </w:rPr>
        <w:t>Phân</w:t>
      </w:r>
      <w:proofErr w:type="spellEnd"/>
      <w:r w:rsidRPr="00AE537F">
        <w:rPr>
          <w:rFonts w:ascii="Arial" w:hAnsi="Arial" w:cs="Arial"/>
        </w:rPr>
        <w:t xml:space="preserve"> </w:t>
      </w:r>
      <w:proofErr w:type="spellStart"/>
      <w:r w:rsidRPr="00AE537F">
        <w:rPr>
          <w:rFonts w:ascii="Arial" w:hAnsi="Arial" w:cs="Arial"/>
        </w:rPr>
        <w:t>tích</w:t>
      </w:r>
      <w:proofErr w:type="spellEnd"/>
      <w:r w:rsidRPr="00AE537F">
        <w:rPr>
          <w:rFonts w:ascii="Arial" w:hAnsi="Arial" w:cs="Arial"/>
        </w:rPr>
        <w:t xml:space="preserve">, </w:t>
      </w:r>
      <w:proofErr w:type="spellStart"/>
      <w:r w:rsidRPr="00AE537F">
        <w:rPr>
          <w:rFonts w:ascii="Arial" w:hAnsi="Arial" w:cs="Arial"/>
        </w:rPr>
        <w:t>thiết</w:t>
      </w:r>
      <w:proofErr w:type="spellEnd"/>
      <w:r w:rsidRPr="00AE537F">
        <w:rPr>
          <w:rFonts w:ascii="Arial" w:hAnsi="Arial" w:cs="Arial"/>
        </w:rPr>
        <w:t xml:space="preserve"> </w:t>
      </w:r>
      <w:proofErr w:type="spellStart"/>
      <w:r w:rsidRPr="00AE537F">
        <w:rPr>
          <w:rFonts w:ascii="Arial" w:hAnsi="Arial" w:cs="Arial"/>
        </w:rPr>
        <w:t>kế</w:t>
      </w:r>
      <w:proofErr w:type="spellEnd"/>
      <w:r w:rsidRPr="00AE537F">
        <w:rPr>
          <w:rFonts w:ascii="Arial" w:hAnsi="Arial" w:cs="Arial"/>
        </w:rPr>
        <w:t xml:space="preserve">, </w:t>
      </w:r>
      <w:proofErr w:type="spellStart"/>
      <w:r w:rsidRPr="00AE537F">
        <w:rPr>
          <w:rFonts w:ascii="Arial" w:hAnsi="Arial" w:cs="Arial"/>
        </w:rPr>
        <w:t>hiện</w:t>
      </w:r>
      <w:proofErr w:type="spellEnd"/>
      <w:r w:rsidRPr="00AE537F">
        <w:rPr>
          <w:rFonts w:ascii="Arial" w:hAnsi="Arial" w:cs="Arial"/>
        </w:rPr>
        <w:t xml:space="preserve"> </w:t>
      </w:r>
      <w:proofErr w:type="spellStart"/>
      <w:r w:rsidRPr="00AE537F">
        <w:rPr>
          <w:rFonts w:ascii="Arial" w:hAnsi="Arial" w:cs="Arial"/>
        </w:rPr>
        <w:t>thực</w:t>
      </w:r>
      <w:proofErr w:type="spellEnd"/>
      <w:r w:rsidRPr="00AE537F">
        <w:rPr>
          <w:rFonts w:ascii="Arial" w:hAnsi="Arial" w:cs="Arial"/>
        </w:rPr>
        <w:t xml:space="preserve"> </w:t>
      </w:r>
      <w:proofErr w:type="spellStart"/>
      <w:r w:rsidRPr="00AE537F">
        <w:rPr>
          <w:rFonts w:ascii="Arial" w:hAnsi="Arial" w:cs="Arial"/>
        </w:rPr>
        <w:t>hệ</w:t>
      </w:r>
      <w:proofErr w:type="spellEnd"/>
      <w:r w:rsidRPr="00AE537F">
        <w:rPr>
          <w:rFonts w:ascii="Arial" w:hAnsi="Arial" w:cs="Arial"/>
        </w:rPr>
        <w:t xml:space="preserve"> </w:t>
      </w:r>
      <w:proofErr w:type="spellStart"/>
      <w:r w:rsidRPr="00AE537F">
        <w:rPr>
          <w:rFonts w:ascii="Arial" w:hAnsi="Arial" w:cs="Arial"/>
        </w:rPr>
        <w:t>thống</w:t>
      </w:r>
      <w:proofErr w:type="spellEnd"/>
      <w:r w:rsidRPr="00AE537F">
        <w:rPr>
          <w:rFonts w:ascii="Arial" w:hAnsi="Arial" w:cs="Arial"/>
        </w:rPr>
        <w:t>.</w:t>
      </w:r>
    </w:p>
    <w:p w14:paraId="3B1640C6" w14:textId="77777777" w:rsidR="00BE23BB"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III: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trong</w:t>
      </w:r>
      <w:proofErr w:type="spellEnd"/>
      <w:r w:rsidRPr="00AE537F">
        <w:rPr>
          <w:rFonts w:ascii="Arial" w:hAnsi="Arial" w:cs="Arial"/>
        </w:rPr>
        <w:t xml:space="preserve"> CSDL SQL SERVER.</w:t>
      </w:r>
    </w:p>
    <w:p w14:paraId="74C939FD" w14:textId="77777777" w:rsidR="008B61B9"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IV: </w:t>
      </w:r>
      <w:bookmarkEnd w:id="17"/>
      <w:bookmarkEnd w:id="18"/>
      <w:proofErr w:type="spellStart"/>
      <w:r w:rsidRPr="00AE537F">
        <w:rPr>
          <w:rFonts w:ascii="Arial" w:hAnsi="Arial" w:cs="Arial"/>
        </w:rPr>
        <w:t>Hiện</w:t>
      </w:r>
      <w:proofErr w:type="spellEnd"/>
      <w:r w:rsidRPr="00AE537F">
        <w:rPr>
          <w:rFonts w:ascii="Arial" w:hAnsi="Arial" w:cs="Arial"/>
        </w:rPr>
        <w:t xml:space="preserve"> </w:t>
      </w:r>
      <w:proofErr w:type="spellStart"/>
      <w:r w:rsidRPr="00AE537F">
        <w:rPr>
          <w:rFonts w:ascii="Arial" w:hAnsi="Arial" w:cs="Arial"/>
        </w:rPr>
        <w:t>thực</w:t>
      </w:r>
      <w:proofErr w:type="spellEnd"/>
      <w:r w:rsidRPr="00AE537F">
        <w:rPr>
          <w:rFonts w:ascii="Arial" w:hAnsi="Arial" w:cs="Arial"/>
        </w:rPr>
        <w:t xml:space="preserve"> </w:t>
      </w:r>
      <w:proofErr w:type="spellStart"/>
      <w:r w:rsidRPr="00AE537F">
        <w:rPr>
          <w:rFonts w:ascii="Arial" w:hAnsi="Arial" w:cs="Arial"/>
        </w:rPr>
        <w:t>hệ</w:t>
      </w:r>
      <w:proofErr w:type="spellEnd"/>
      <w:r w:rsidRPr="00AE537F">
        <w:rPr>
          <w:rFonts w:ascii="Arial" w:hAnsi="Arial" w:cs="Arial"/>
        </w:rPr>
        <w:t xml:space="preserve"> </w:t>
      </w:r>
      <w:proofErr w:type="spellStart"/>
      <w:r w:rsidRPr="00AE537F">
        <w:rPr>
          <w:rFonts w:ascii="Arial" w:hAnsi="Arial" w:cs="Arial"/>
        </w:rPr>
        <w:t>thống</w:t>
      </w:r>
      <w:proofErr w:type="spellEnd"/>
      <w:r w:rsidRPr="00AE537F">
        <w:rPr>
          <w:rFonts w:ascii="Arial" w:hAnsi="Arial" w:cs="Arial"/>
        </w:rPr>
        <w:t>.</w:t>
      </w:r>
    </w:p>
    <w:p w14:paraId="53A10A62" w14:textId="77777777" w:rsidR="008B61B9" w:rsidRPr="00AE537F" w:rsidRDefault="007A79BB">
      <w:pPr>
        <w:spacing w:after="200" w:line="276" w:lineRule="auto"/>
        <w:rPr>
          <w:rFonts w:ascii="Arial" w:hAnsi="Arial" w:cs="Arial"/>
        </w:rPr>
      </w:pPr>
      <w:r w:rsidRPr="00AE537F">
        <w:rPr>
          <w:rFonts w:ascii="Arial" w:hAnsi="Arial" w:cs="Arial"/>
        </w:rPr>
        <w:br w:type="page"/>
      </w:r>
    </w:p>
    <w:p w14:paraId="451EBDFC" w14:textId="66C2A0D5" w:rsidR="00850A69" w:rsidRPr="00AE537F" w:rsidRDefault="00BE23BB" w:rsidP="00BE58F1">
      <w:pPr>
        <w:pStyle w:val="Heading1"/>
        <w:rPr>
          <w:rFonts w:cs="Arial"/>
          <w:lang w:val="vi-VN"/>
        </w:rPr>
      </w:pPr>
      <w:bookmarkStart w:id="22" w:name="_Toc367742508"/>
      <w:bookmarkStart w:id="23" w:name="_Toc49105251"/>
      <w:bookmarkStart w:id="24" w:name="_Toc51061488"/>
      <w:bookmarkStart w:id="25" w:name="_Toc116606158"/>
      <w:bookmarkStart w:id="26" w:name="_Toc117179622"/>
      <w:r w:rsidRPr="00AE537F">
        <w:rPr>
          <w:rFonts w:cs="Arial"/>
          <w:lang w:val="vi-VN"/>
        </w:rPr>
        <w:lastRenderedPageBreak/>
        <w:t>PHÂN TÍCH, THIẾT KẾ HỆ THỐNG</w:t>
      </w:r>
      <w:bookmarkEnd w:id="22"/>
      <w:bookmarkEnd w:id="23"/>
      <w:bookmarkEnd w:id="24"/>
      <w:bookmarkEnd w:id="25"/>
      <w:bookmarkEnd w:id="26"/>
    </w:p>
    <w:p w14:paraId="2FBEFFA7" w14:textId="77777777" w:rsidR="00BE23BB" w:rsidRPr="00AE537F" w:rsidRDefault="00BE23BB" w:rsidP="00EA1815">
      <w:pPr>
        <w:pStyle w:val="Heading2"/>
        <w:rPr>
          <w:rFonts w:ascii="Arial" w:hAnsi="Arial" w:cs="Arial"/>
        </w:rPr>
      </w:pPr>
      <w:r w:rsidRPr="00AE537F">
        <w:rPr>
          <w:rFonts w:ascii="Arial" w:hAnsi="Arial" w:cs="Arial"/>
        </w:rPr>
        <w:t xml:space="preserve"> </w:t>
      </w:r>
      <w:bookmarkStart w:id="27" w:name="_Toc116606159"/>
      <w:bookmarkStart w:id="28" w:name="_Toc117179623"/>
      <w:r w:rsidRPr="00AE537F">
        <w:rPr>
          <w:rFonts w:ascii="Arial" w:hAnsi="Arial" w:cs="Arial"/>
        </w:rPr>
        <w:t>Phân tích hệ thống</w:t>
      </w:r>
      <w:bookmarkEnd w:id="27"/>
      <w:bookmarkEnd w:id="28"/>
    </w:p>
    <w:p w14:paraId="4D628408" w14:textId="28D99CE2" w:rsidR="00BE23BB" w:rsidRPr="00AE537F" w:rsidRDefault="00BE23BB" w:rsidP="00BE23BB">
      <w:pPr>
        <w:pStyle w:val="Heading3"/>
        <w:ind w:left="1078" w:hanging="851"/>
        <w:rPr>
          <w:rFonts w:ascii="Arial" w:hAnsi="Arial" w:cs="Arial"/>
          <w:lang w:val="vi-VN"/>
        </w:rPr>
      </w:pPr>
      <w:bookmarkStart w:id="29" w:name="_Toc116606160"/>
      <w:r w:rsidRPr="00AE537F">
        <w:rPr>
          <w:rFonts w:ascii="Arial" w:hAnsi="Arial" w:cs="Arial"/>
          <w:lang w:val="vi-VN"/>
        </w:rPr>
        <w:t>Yêu cầu chức năng</w:t>
      </w:r>
      <w:bookmarkEnd w:id="29"/>
    </w:p>
    <w:p w14:paraId="577002FE" w14:textId="77777777" w:rsidR="00BE23BB" w:rsidRPr="00AE537F" w:rsidRDefault="00BE23BB" w:rsidP="00BE23BB">
      <w:pPr>
        <w:ind w:left="720"/>
        <w:rPr>
          <w:rFonts w:ascii="Arial" w:hAnsi="Arial" w:cs="Arial"/>
          <w:szCs w:val="26"/>
        </w:rPr>
      </w:pPr>
      <w:r w:rsidRPr="00AE537F">
        <w:rPr>
          <w:rFonts w:ascii="Arial" w:hAnsi="Arial" w:cs="Arial"/>
          <w:szCs w:val="26"/>
        </w:rPr>
        <w:t>Danh sách các yêu cầu chức năng mà hệ thống có:</w:t>
      </w:r>
    </w:p>
    <w:p w14:paraId="7F2FAD2D"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chưa có tài khoản được đăng ký tài khoản mới và được đăng nhập bằng tài khoản vừa đăng ký.</w:t>
      </w:r>
    </w:p>
    <w:p w14:paraId="63138E8F" w14:textId="77777777" w:rsidR="00BE23BB" w:rsidRPr="00AE537F" w:rsidRDefault="00BE23BB" w:rsidP="00BE23BB">
      <w:pPr>
        <w:ind w:left="1440"/>
        <w:rPr>
          <w:rFonts w:ascii="Arial" w:hAnsi="Arial" w:cs="Arial"/>
          <w:szCs w:val="26"/>
        </w:rPr>
      </w:pPr>
      <w:r w:rsidRPr="00AE537F">
        <w:rPr>
          <w:rFonts w:ascii="Arial" w:hAnsi="Arial" w:cs="Arial"/>
          <w:szCs w:val="26"/>
        </w:rPr>
        <w:t>- Được phép đăng nhập qua facebook.</w:t>
      </w:r>
    </w:p>
    <w:p w14:paraId="0050DD7E" w14:textId="77777777" w:rsidR="00BE23BB" w:rsidRPr="00AE537F" w:rsidRDefault="00BE23BB" w:rsidP="00BE23BB">
      <w:pPr>
        <w:ind w:left="1440"/>
        <w:rPr>
          <w:rFonts w:ascii="Arial" w:hAnsi="Arial" w:cs="Arial"/>
          <w:szCs w:val="26"/>
        </w:rPr>
      </w:pPr>
      <w:r w:rsidRPr="00AE537F">
        <w:rPr>
          <w:rFonts w:ascii="Arial" w:hAnsi="Arial" w:cs="Arial"/>
          <w:szCs w:val="26"/>
        </w:rPr>
        <w:t>- Cho phép đăng xuất khỏi tài khoản vừa đăng nhập.</w:t>
      </w:r>
    </w:p>
    <w:p w14:paraId="394DE093"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đã đăng nhập thêm sản phẩm vào giỏ hàng các món hàng yêu thích.</w:t>
      </w:r>
    </w:p>
    <w:p w14:paraId="7BAD2AE9"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đã đăng nhập đặt hàng, đồng thời có thể cập nhật số lượng sản phẩm hoặc xóa sản phẩm không mong muốn khỏi giỏ hàng.</w:t>
      </w:r>
    </w:p>
    <w:p w14:paraId="3D542E1F"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xem danh sách và xem chi tiết sản phẩm.</w:t>
      </w:r>
    </w:p>
    <w:p w14:paraId="617A304E"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tìm kiếm sản phẩm mà khách hàng mong muốn.</w:t>
      </w:r>
    </w:p>
    <w:p w14:paraId="279C0065"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chức năng phân trang.</w:t>
      </w:r>
    </w:p>
    <w:p w14:paraId="26C7F74A"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thêm chức năng lọc sản phẩm để phù hợp với tiêu chí của người dùng.</w:t>
      </w:r>
    </w:p>
    <w:p w14:paraId="60668821"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chức năng thống kê dành cho admin.</w:t>
      </w:r>
    </w:p>
    <w:p w14:paraId="5881474F" w14:textId="20EC46BE" w:rsidR="00BE23BB" w:rsidRPr="00AE537F" w:rsidRDefault="00BE23BB" w:rsidP="00BE23BB">
      <w:pPr>
        <w:ind w:left="1440"/>
        <w:rPr>
          <w:rFonts w:ascii="Arial" w:hAnsi="Arial" w:cs="Arial"/>
          <w:szCs w:val="26"/>
        </w:rPr>
      </w:pPr>
      <w:r w:rsidRPr="00AE537F">
        <w:rPr>
          <w:rFonts w:ascii="Arial" w:hAnsi="Arial" w:cs="Arial"/>
          <w:szCs w:val="26"/>
        </w:rPr>
        <w:t>- Hệ thống cung cấp các chức năng quản trị: người dùng, sản phẩm, loại sản phẩm</w:t>
      </w:r>
      <w:r w:rsidR="004B6EB3" w:rsidRPr="00AE537F">
        <w:rPr>
          <w:rFonts w:ascii="Arial" w:hAnsi="Arial" w:cs="Arial"/>
          <w:szCs w:val="26"/>
        </w:rPr>
        <w:t xml:space="preserve">, banner, ảnh sản phẩm, danh mục con, vai trò, đơn </w:t>
      </w:r>
      <w:r w:rsidR="00374E80">
        <w:rPr>
          <w:rFonts w:ascii="Arial" w:hAnsi="Arial" w:cs="Arial"/>
          <w:szCs w:val="26"/>
        </w:rPr>
        <w:t>hàng</w:t>
      </w:r>
      <w:r w:rsidR="004B6EB3" w:rsidRPr="00AE537F">
        <w:rPr>
          <w:rFonts w:ascii="Arial" w:hAnsi="Arial" w:cs="Arial"/>
          <w:szCs w:val="26"/>
        </w:rPr>
        <w:t xml:space="preserve"> cần duyệt.</w:t>
      </w:r>
    </w:p>
    <w:p w14:paraId="72997C0F" w14:textId="77777777" w:rsidR="00BE23BB" w:rsidRPr="00AE537F" w:rsidRDefault="00BE23BB" w:rsidP="00BE23BB">
      <w:pPr>
        <w:pStyle w:val="Heading3"/>
        <w:ind w:left="1078" w:hanging="851"/>
        <w:rPr>
          <w:rFonts w:ascii="Arial" w:hAnsi="Arial" w:cs="Arial"/>
          <w:lang w:val="vi-VN"/>
        </w:rPr>
      </w:pPr>
      <w:bookmarkStart w:id="30" w:name="_Toc116606161"/>
      <w:r w:rsidRPr="00AE537F">
        <w:rPr>
          <w:rFonts w:ascii="Arial" w:hAnsi="Arial" w:cs="Arial"/>
          <w:lang w:val="vi-VN"/>
        </w:rPr>
        <w:t>Yêu cầu phi chức năng</w:t>
      </w:r>
      <w:bookmarkEnd w:id="30"/>
    </w:p>
    <w:p w14:paraId="05394DE7" w14:textId="77777777" w:rsidR="00BE23BB" w:rsidRPr="00AE537F" w:rsidRDefault="00BE23BB" w:rsidP="00BE23BB">
      <w:pPr>
        <w:ind w:left="720"/>
        <w:rPr>
          <w:rFonts w:ascii="Arial" w:hAnsi="Arial" w:cs="Arial"/>
          <w:szCs w:val="26"/>
        </w:rPr>
      </w:pPr>
      <w:r w:rsidRPr="00AE537F">
        <w:rPr>
          <w:rFonts w:ascii="Arial" w:hAnsi="Arial" w:cs="Arial"/>
          <w:szCs w:val="26"/>
        </w:rPr>
        <w:t>Danh sách các yêu cầu phi chức năng mà hệ thống có:</w:t>
      </w:r>
    </w:p>
    <w:p w14:paraId="026E538A" w14:textId="77777777"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lastRenderedPageBreak/>
        <w:t>Giao diện đơn giản, dễ hiểu, dễ sử dụng để người dùng có thể sử dụng một cách nhanh chóng không mất nhiều thời gian để thao tác.</w:t>
      </w:r>
    </w:p>
    <w:p w14:paraId="5D878696" w14:textId="77777777"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Hệ thống đảm bảo đặt hàng và truy cập nhanh chóng.</w:t>
      </w:r>
    </w:p>
    <w:p w14:paraId="3342FDD7" w14:textId="40AECCBE"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Hệ thống có khả năng phát triển thêm và mở rộng.</w:t>
      </w:r>
    </w:p>
    <w:p w14:paraId="0CF16247" w14:textId="1A8B7E21" w:rsidR="004B6EB3" w:rsidRPr="00AE537F" w:rsidRDefault="004B6EB3"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 xml:space="preserve">Sử dụng Session để lưu thông tin giỏ </w:t>
      </w:r>
      <w:r w:rsidR="00374E80">
        <w:rPr>
          <w:rFonts w:ascii="Arial" w:hAnsi="Arial" w:cs="Arial"/>
          <w:lang w:val="vi-VN"/>
        </w:rPr>
        <w:t>hàng</w:t>
      </w:r>
      <w:r w:rsidRPr="00AE537F">
        <w:rPr>
          <w:rFonts w:ascii="Arial" w:hAnsi="Arial" w:cs="Arial"/>
          <w:lang w:val="vi-VN"/>
        </w:rPr>
        <w:t>, thông tin đăng nhập của người dung.</w:t>
      </w:r>
    </w:p>
    <w:p w14:paraId="1359D982" w14:textId="031A72FF" w:rsidR="009843FE" w:rsidRPr="00AE537F" w:rsidRDefault="004B6EB3"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Sử dụng Cache để lưu thông tin vào Ram giúp cho việc truy cập trang nhanh chóng hơn giảm thời gian tải trang.</w:t>
      </w:r>
    </w:p>
    <w:p w14:paraId="500FA42F" w14:textId="7F2B8C67" w:rsidR="004B6EB3" w:rsidRPr="00AE537F" w:rsidRDefault="009843FE" w:rsidP="00B834C8">
      <w:pPr>
        <w:spacing w:after="200" w:line="276" w:lineRule="auto"/>
        <w:rPr>
          <w:rFonts w:ascii="Arial" w:hAnsi="Arial" w:cs="Arial"/>
          <w:szCs w:val="26"/>
        </w:rPr>
      </w:pPr>
      <w:r w:rsidRPr="00AE537F">
        <w:rPr>
          <w:rFonts w:ascii="Arial" w:hAnsi="Arial" w:cs="Arial"/>
        </w:rPr>
        <w:br w:type="page"/>
      </w:r>
    </w:p>
    <w:p w14:paraId="2C10E751" w14:textId="77777777" w:rsidR="00BE23BB" w:rsidRPr="00AE537F" w:rsidRDefault="00BE23BB" w:rsidP="00BE23BB">
      <w:pPr>
        <w:pStyle w:val="Heading2"/>
        <w:ind w:left="567" w:hanging="567"/>
        <w:rPr>
          <w:rFonts w:ascii="Arial" w:hAnsi="Arial" w:cs="Arial"/>
        </w:rPr>
      </w:pPr>
      <w:r w:rsidRPr="00AE537F">
        <w:rPr>
          <w:rFonts w:ascii="Arial" w:hAnsi="Arial" w:cs="Arial"/>
        </w:rPr>
        <w:lastRenderedPageBreak/>
        <w:t xml:space="preserve"> </w:t>
      </w:r>
      <w:bookmarkStart w:id="31" w:name="_Toc116606162"/>
      <w:bookmarkStart w:id="32" w:name="_Toc117179624"/>
      <w:r w:rsidRPr="00AE537F">
        <w:rPr>
          <w:rFonts w:ascii="Arial" w:hAnsi="Arial" w:cs="Arial"/>
        </w:rPr>
        <w:t>Thiết kế hệ thống</w:t>
      </w:r>
      <w:bookmarkEnd w:id="31"/>
      <w:bookmarkEnd w:id="32"/>
    </w:p>
    <w:p w14:paraId="1F86C979" w14:textId="54AF966D" w:rsidR="00BE23BB" w:rsidRPr="00AE537F" w:rsidRDefault="00BE23BB" w:rsidP="00BE23BB">
      <w:pPr>
        <w:pStyle w:val="Heading3"/>
        <w:ind w:left="1078" w:hanging="851"/>
        <w:rPr>
          <w:rFonts w:ascii="Arial" w:hAnsi="Arial" w:cs="Arial"/>
        </w:rPr>
      </w:pPr>
      <w:bookmarkStart w:id="33" w:name="_Toc116606166"/>
      <w:proofErr w:type="spellStart"/>
      <w:r w:rsidRPr="00AE537F">
        <w:rPr>
          <w:rFonts w:ascii="Arial" w:hAnsi="Arial" w:cs="Arial"/>
        </w:rPr>
        <w:t>Sơ</w:t>
      </w:r>
      <w:proofErr w:type="spellEnd"/>
      <w:r w:rsidRPr="00AE537F">
        <w:rPr>
          <w:rFonts w:ascii="Arial" w:hAnsi="Arial" w:cs="Arial"/>
        </w:rPr>
        <w:t xml:space="preserve"> </w:t>
      </w:r>
      <w:proofErr w:type="spellStart"/>
      <w:r w:rsidRPr="00AE537F">
        <w:rPr>
          <w:rFonts w:ascii="Arial" w:hAnsi="Arial" w:cs="Arial"/>
        </w:rPr>
        <w:t>đồ</w:t>
      </w:r>
      <w:proofErr w:type="spellEnd"/>
      <w:r w:rsidRPr="00AE537F">
        <w:rPr>
          <w:rFonts w:ascii="Arial" w:hAnsi="Arial" w:cs="Arial"/>
        </w:rPr>
        <w:t xml:space="preserve"> </w:t>
      </w:r>
      <w:proofErr w:type="spellStart"/>
      <w:r w:rsidRPr="00AE537F">
        <w:rPr>
          <w:rFonts w:ascii="Arial" w:hAnsi="Arial" w:cs="Arial"/>
        </w:rPr>
        <w:t>lớp</w:t>
      </w:r>
      <w:proofErr w:type="spellEnd"/>
      <w:r w:rsidRPr="00AE537F">
        <w:rPr>
          <w:rFonts w:ascii="Arial" w:hAnsi="Arial" w:cs="Arial"/>
        </w:rPr>
        <w:t xml:space="preserve"> (Class Diagram)</w:t>
      </w:r>
      <w:bookmarkEnd w:id="33"/>
    </w:p>
    <w:p w14:paraId="0A0A0634" w14:textId="77777777" w:rsidR="00485599" w:rsidRDefault="00BE23BB" w:rsidP="00485599">
      <w:pPr>
        <w:keepNext/>
      </w:pPr>
      <w:r w:rsidRPr="00AE537F">
        <w:rPr>
          <w:rFonts w:ascii="Arial" w:hAnsi="Arial" w:cs="Arial"/>
          <w:noProof/>
          <w:lang w:val="en-US"/>
        </w:rPr>
        <w:drawing>
          <wp:inline distT="0" distB="0" distL="0" distR="0" wp14:anchorId="2C0525DD" wp14:editId="33CF3674">
            <wp:extent cx="5760085" cy="3801745"/>
            <wp:effectExtent l="0" t="0" r="0" b="825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01745"/>
                    </a:xfrm>
                    <a:prstGeom prst="rect">
                      <a:avLst/>
                    </a:prstGeom>
                    <a:noFill/>
                    <a:ln>
                      <a:noFill/>
                    </a:ln>
                  </pic:spPr>
                </pic:pic>
              </a:graphicData>
            </a:graphic>
          </wp:inline>
        </w:drawing>
      </w:r>
    </w:p>
    <w:p w14:paraId="68321027" w14:textId="3EBAAB90" w:rsidR="00753801" w:rsidRPr="00485599" w:rsidRDefault="00485599" w:rsidP="00485599">
      <w:pPr>
        <w:pStyle w:val="Caption"/>
        <w:rPr>
          <w:lang w:val="en-US"/>
        </w:rPr>
      </w:pPr>
      <w:bookmarkStart w:id="34" w:name="_Toc117179355"/>
      <w:r>
        <w:t>Hinh 2.2.</w:t>
      </w:r>
      <w:r>
        <w:fldChar w:fldCharType="begin"/>
      </w:r>
      <w:r>
        <w:instrText xml:space="preserve"> SEQ Hinh_2.2. \* ARABIC </w:instrText>
      </w:r>
      <w:r>
        <w:fldChar w:fldCharType="separate"/>
      </w:r>
      <w:r>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bookmarkEnd w:id="34"/>
      <w:proofErr w:type="spellEnd"/>
    </w:p>
    <w:p w14:paraId="0D98079D" w14:textId="3A0BE431" w:rsidR="008B61B9" w:rsidRPr="00AE537F" w:rsidRDefault="008B61B9" w:rsidP="00485599">
      <w:pPr>
        <w:pStyle w:val="Caption"/>
      </w:pPr>
    </w:p>
    <w:p w14:paraId="7D8A406F" w14:textId="77777777" w:rsidR="008B61B9" w:rsidRPr="00AE537F" w:rsidRDefault="0070257D">
      <w:pPr>
        <w:spacing w:after="200" w:line="276" w:lineRule="auto"/>
        <w:rPr>
          <w:rFonts w:ascii="Arial" w:hAnsi="Arial" w:cs="Arial"/>
          <w:bCs/>
          <w:noProof/>
          <w:szCs w:val="18"/>
        </w:rPr>
      </w:pPr>
      <w:r w:rsidRPr="00AE537F">
        <w:rPr>
          <w:rFonts w:ascii="Arial" w:hAnsi="Arial" w:cs="Arial"/>
          <w:noProof/>
        </w:rPr>
        <w:br w:type="page"/>
      </w:r>
    </w:p>
    <w:p w14:paraId="2DCC2198" w14:textId="1C68DA45" w:rsidR="00BE23BB" w:rsidRPr="00AE537F" w:rsidRDefault="00BE23BB" w:rsidP="00BE23BB">
      <w:pPr>
        <w:pStyle w:val="Heading3"/>
        <w:ind w:left="1078" w:hanging="851"/>
        <w:rPr>
          <w:rFonts w:ascii="Arial" w:hAnsi="Arial" w:cs="Arial"/>
        </w:rPr>
      </w:pPr>
      <w:bookmarkStart w:id="35" w:name="_Toc116606167"/>
      <w:proofErr w:type="spellStart"/>
      <w:r w:rsidRPr="00AE537F">
        <w:rPr>
          <w:rFonts w:ascii="Arial" w:hAnsi="Arial" w:cs="Arial"/>
        </w:rPr>
        <w:lastRenderedPageBreak/>
        <w:t>Sơ</w:t>
      </w:r>
      <w:proofErr w:type="spellEnd"/>
      <w:r w:rsidRPr="00AE537F">
        <w:rPr>
          <w:rFonts w:ascii="Arial" w:hAnsi="Arial" w:cs="Arial"/>
        </w:rPr>
        <w:t xml:space="preserve"> </w:t>
      </w:r>
      <w:proofErr w:type="spellStart"/>
      <w:r w:rsidRPr="00AE537F">
        <w:rPr>
          <w:rFonts w:ascii="Arial" w:hAnsi="Arial" w:cs="Arial"/>
        </w:rPr>
        <w:t>đồ</w:t>
      </w:r>
      <w:proofErr w:type="spellEnd"/>
      <w:r w:rsidRPr="00AE537F">
        <w:rPr>
          <w:rFonts w:ascii="Arial" w:hAnsi="Arial" w:cs="Arial"/>
        </w:rPr>
        <w:t xml:space="preserve"> </w:t>
      </w:r>
      <w:proofErr w:type="spellStart"/>
      <w:r w:rsidRPr="00AE537F">
        <w:rPr>
          <w:rFonts w:ascii="Arial" w:hAnsi="Arial" w:cs="Arial"/>
        </w:rPr>
        <w:t>hoạt</w:t>
      </w:r>
      <w:proofErr w:type="spellEnd"/>
      <w:r w:rsidRPr="00AE537F">
        <w:rPr>
          <w:rFonts w:ascii="Arial" w:hAnsi="Arial" w:cs="Arial"/>
        </w:rPr>
        <w:t xml:space="preserve"> </w:t>
      </w:r>
      <w:proofErr w:type="spellStart"/>
      <w:r w:rsidRPr="00AE537F">
        <w:rPr>
          <w:rFonts w:ascii="Arial" w:hAnsi="Arial" w:cs="Arial"/>
        </w:rPr>
        <w:t>động</w:t>
      </w:r>
      <w:proofErr w:type="spellEnd"/>
      <w:r w:rsidRPr="00AE537F">
        <w:rPr>
          <w:rFonts w:ascii="Arial" w:hAnsi="Arial" w:cs="Arial"/>
        </w:rPr>
        <w:t xml:space="preserve"> (Activity Diagram)</w:t>
      </w:r>
      <w:bookmarkEnd w:id="35"/>
    </w:p>
    <w:p w14:paraId="0B31858F" w14:textId="77777777" w:rsidR="00BE23BB" w:rsidRPr="00AE537F" w:rsidRDefault="00BE23BB" w:rsidP="009D4E4B">
      <w:pPr>
        <w:pStyle w:val="Heading4"/>
      </w:pPr>
      <w:r w:rsidRPr="00AE537F">
        <w:t>Sơ đồ duyệt đơn đặt hàng phía Admin</w:t>
      </w:r>
    </w:p>
    <w:p w14:paraId="6DE2DDC2"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5C8A5F4F" wp14:editId="3332606D">
            <wp:extent cx="5760085" cy="276987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p>
    <w:p w14:paraId="3F13377A" w14:textId="091D010B" w:rsidR="008B61B9" w:rsidRPr="00AE537F" w:rsidRDefault="006B1E4F" w:rsidP="00485599">
      <w:pPr>
        <w:pStyle w:val="Caption"/>
        <w:rPr>
          <w:rFonts w:ascii="Arial" w:hAnsi="Arial" w:cs="Arial"/>
        </w:rPr>
      </w:pPr>
      <w:bookmarkStart w:id="36" w:name="_Toc11717955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w:t>
      </w:r>
      <w:r w:rsidR="00753801">
        <w:fldChar w:fldCharType="end"/>
      </w:r>
      <w:r w:rsidRPr="006B1E4F">
        <w:rPr>
          <w:noProof/>
        </w:rPr>
        <w:t xml:space="preserve"> Sơ đồ duyệt đơn đặt hàng phía Admin</w:t>
      </w:r>
      <w:bookmarkEnd w:id="36"/>
      <w:r w:rsidRPr="00AE537F">
        <w:rPr>
          <w:rFonts w:ascii="Arial" w:hAnsi="Arial" w:cs="Arial"/>
        </w:rPr>
        <w:t xml:space="preserve"> </w:t>
      </w:r>
    </w:p>
    <w:p w14:paraId="1DBA7768" w14:textId="3BD6EB72" w:rsidR="00BE23BB" w:rsidRPr="00AE537F" w:rsidRDefault="00BE23BB" w:rsidP="00485599">
      <w:pPr>
        <w:pStyle w:val="Caption"/>
      </w:pPr>
      <w:r w:rsidRPr="00AE537F">
        <w:tab/>
      </w:r>
    </w:p>
    <w:p w14:paraId="15839797" w14:textId="77777777" w:rsidR="00BE23BB" w:rsidRPr="00AE537F" w:rsidRDefault="00BE23BB" w:rsidP="009D4E4B">
      <w:pPr>
        <w:pStyle w:val="Heading4"/>
      </w:pPr>
      <w:r w:rsidRPr="00AE537F">
        <w:t>Sơ đồ xem danh sách banner phía Admin</w:t>
      </w:r>
    </w:p>
    <w:p w14:paraId="2F783627" w14:textId="77777777" w:rsidR="006B1E4F" w:rsidRDefault="00BE23BB" w:rsidP="006B1E4F">
      <w:pPr>
        <w:keepNext/>
      </w:pPr>
      <w:r w:rsidRPr="00AE537F">
        <w:rPr>
          <w:rFonts w:ascii="Arial" w:hAnsi="Arial" w:cs="Arial"/>
          <w:noProof/>
          <w:lang w:val="en-US"/>
        </w:rPr>
        <w:drawing>
          <wp:inline distT="0" distB="0" distL="0" distR="0" wp14:anchorId="4377333D" wp14:editId="6C687DC7">
            <wp:extent cx="5760085" cy="278511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61BFEFE6" w14:textId="536EA6E7" w:rsidR="009C27C8" w:rsidRPr="00AE537F" w:rsidRDefault="006B1E4F" w:rsidP="00485599">
      <w:pPr>
        <w:pStyle w:val="Caption"/>
        <w:rPr>
          <w:rFonts w:ascii="Arial" w:hAnsi="Arial" w:cs="Arial"/>
        </w:rPr>
      </w:pPr>
      <w:bookmarkStart w:id="37" w:name="_Toc11717955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w:t>
      </w:r>
      <w:r w:rsidR="00753801">
        <w:fldChar w:fldCharType="end"/>
      </w:r>
      <w:r w:rsidRPr="00CD3DC3">
        <w:t xml:space="preserve"> Sơ đồ xem danh sách banner phía Admin</w:t>
      </w:r>
      <w:bookmarkEnd w:id="37"/>
    </w:p>
    <w:p w14:paraId="50A43C26" w14:textId="4B789E23" w:rsidR="008B61B9" w:rsidRPr="00AE537F" w:rsidRDefault="006B1E4F" w:rsidP="00485599">
      <w:pPr>
        <w:pStyle w:val="Caption"/>
      </w:pPr>
      <w:r w:rsidRPr="00AE537F">
        <w:t xml:space="preserve"> </w:t>
      </w:r>
    </w:p>
    <w:p w14:paraId="6E613546" w14:textId="5F440C99" w:rsidR="00BE23BB" w:rsidRPr="00AE537F" w:rsidRDefault="00BE23BB" w:rsidP="009D4E4B">
      <w:pPr>
        <w:pStyle w:val="Heading4"/>
      </w:pPr>
      <w:r w:rsidRPr="00AE537F">
        <w:lastRenderedPageBreak/>
        <w:t>Sơ đồ xem danh sách danh mục phía Admin</w:t>
      </w:r>
    </w:p>
    <w:p w14:paraId="22588720"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4EF58752" wp14:editId="05B33196">
            <wp:extent cx="5760085" cy="27851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5339898" w14:textId="0E2E9595" w:rsidR="008B61B9" w:rsidRDefault="00CD3DC3" w:rsidP="00485599">
      <w:pPr>
        <w:pStyle w:val="Caption"/>
      </w:pPr>
      <w:bookmarkStart w:id="38" w:name="_Toc11717955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w:t>
      </w:r>
      <w:r w:rsidR="00753801">
        <w:fldChar w:fldCharType="end"/>
      </w:r>
      <w:r w:rsidRPr="00CD3DC3">
        <w:t xml:space="preserve"> Sơ đồ xem danh sách danh mục phía Admin</w:t>
      </w:r>
      <w:bookmarkEnd w:id="38"/>
      <w:r w:rsidRPr="00AE537F">
        <w:t xml:space="preserve"> </w:t>
      </w:r>
    </w:p>
    <w:p w14:paraId="2C2D36D8" w14:textId="77777777" w:rsidR="0012737A" w:rsidRPr="0012737A" w:rsidRDefault="0012737A" w:rsidP="0012737A"/>
    <w:p w14:paraId="6BE9D481" w14:textId="47A44D3B"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tạo</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p>
    <w:p w14:paraId="3C07D192"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3C553EAA" wp14:editId="7052277B">
            <wp:extent cx="5760085" cy="282321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23210"/>
                    </a:xfrm>
                    <a:prstGeom prst="rect">
                      <a:avLst/>
                    </a:prstGeom>
                    <a:noFill/>
                    <a:ln>
                      <a:noFill/>
                    </a:ln>
                  </pic:spPr>
                </pic:pic>
              </a:graphicData>
            </a:graphic>
          </wp:inline>
        </w:drawing>
      </w:r>
    </w:p>
    <w:p w14:paraId="4F6B4DA3" w14:textId="09D20818" w:rsidR="008B61B9" w:rsidRPr="00AE537F" w:rsidRDefault="00CD3DC3" w:rsidP="00485599">
      <w:pPr>
        <w:pStyle w:val="Caption"/>
      </w:pPr>
      <w:bookmarkStart w:id="39" w:name="_Toc11717955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w:t>
      </w:r>
      <w:r w:rsidR="00753801">
        <w:fldChar w:fldCharType="end"/>
      </w:r>
      <w:r>
        <w:rPr>
          <w:lang w:val="en-US"/>
        </w:rPr>
        <w:t xml:space="preserve"> </w:t>
      </w:r>
      <w:proofErr w:type="spellStart"/>
      <w:r w:rsidRPr="005D5CC1">
        <w:rPr>
          <w:lang w:val="en-US"/>
        </w:rPr>
        <w:t>Sơ</w:t>
      </w:r>
      <w:proofErr w:type="spellEnd"/>
      <w:r w:rsidRPr="005D5CC1">
        <w:rPr>
          <w:lang w:val="en-US"/>
        </w:rPr>
        <w:t xml:space="preserve"> </w:t>
      </w:r>
      <w:proofErr w:type="spellStart"/>
      <w:r w:rsidRPr="005D5CC1">
        <w:rPr>
          <w:lang w:val="en-US"/>
        </w:rPr>
        <w:t>đồ</w:t>
      </w:r>
      <w:proofErr w:type="spellEnd"/>
      <w:r w:rsidRPr="005D5CC1">
        <w:rPr>
          <w:lang w:val="en-US"/>
        </w:rPr>
        <w:t xml:space="preserve"> </w:t>
      </w:r>
      <w:proofErr w:type="spellStart"/>
      <w:r w:rsidRPr="005D5CC1">
        <w:rPr>
          <w:lang w:val="en-US"/>
        </w:rPr>
        <w:t>tạo</w:t>
      </w:r>
      <w:proofErr w:type="spellEnd"/>
      <w:r w:rsidRPr="005D5CC1">
        <w:rPr>
          <w:lang w:val="en-US"/>
        </w:rPr>
        <w:t xml:space="preserve"> banner </w:t>
      </w:r>
      <w:proofErr w:type="spellStart"/>
      <w:r w:rsidRPr="005D5CC1">
        <w:rPr>
          <w:lang w:val="en-US"/>
        </w:rPr>
        <w:t>phía</w:t>
      </w:r>
      <w:proofErr w:type="spellEnd"/>
      <w:r w:rsidRPr="005D5CC1">
        <w:rPr>
          <w:lang w:val="en-US"/>
        </w:rPr>
        <w:t xml:space="preserve"> Admin</w:t>
      </w:r>
      <w:bookmarkEnd w:id="39"/>
      <w:r w:rsidRPr="00AE537F">
        <w:t xml:space="preserve"> </w:t>
      </w:r>
    </w:p>
    <w:p w14:paraId="45D5E5DC" w14:textId="2771AFA0" w:rsidR="00BE23BB" w:rsidRPr="00AE537F" w:rsidRDefault="00BE23BB" w:rsidP="009D4E4B">
      <w:pPr>
        <w:pStyle w:val="Heading4"/>
      </w:pPr>
      <w:r w:rsidRPr="00AE537F">
        <w:lastRenderedPageBreak/>
        <w:t>Sơ đồ tạo danh mục phía Admin</w:t>
      </w:r>
    </w:p>
    <w:p w14:paraId="7B8D1561"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2D51CC7C" wp14:editId="599B674F">
            <wp:extent cx="5760085" cy="37592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6107CDD2" w14:textId="1B0C3778" w:rsidR="00BE23BB" w:rsidRPr="00AE537F" w:rsidRDefault="00CD3DC3" w:rsidP="00485599">
      <w:pPr>
        <w:pStyle w:val="Caption"/>
      </w:pPr>
      <w:bookmarkStart w:id="40" w:name="_Toc11717955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w:t>
      </w:r>
      <w:r w:rsidR="00753801">
        <w:fldChar w:fldCharType="end"/>
      </w:r>
      <w:r w:rsidRPr="00CD3DC3">
        <w:t xml:space="preserve"> Sơ đồ tạo danh mục phía Admin</w:t>
      </w:r>
      <w:bookmarkEnd w:id="40"/>
      <w:r w:rsidRPr="00AE537F">
        <w:t xml:space="preserve"> </w:t>
      </w:r>
    </w:p>
    <w:p w14:paraId="036FE6DB" w14:textId="77777777" w:rsidR="00BE23BB" w:rsidRPr="00AE537F" w:rsidRDefault="00BE23BB" w:rsidP="009D4E4B">
      <w:pPr>
        <w:pStyle w:val="Heading4"/>
      </w:pPr>
      <w:r w:rsidRPr="00AE537F">
        <w:t>Sơ đồ tạo sản phẩm phía Admin</w:t>
      </w:r>
    </w:p>
    <w:p w14:paraId="5E90E4F7" w14:textId="77777777" w:rsidR="009C27C8" w:rsidRPr="00AE537F" w:rsidRDefault="00BE23BB" w:rsidP="009C27C8">
      <w:pPr>
        <w:keepNext/>
        <w:jc w:val="center"/>
        <w:rPr>
          <w:rFonts w:ascii="Arial" w:hAnsi="Arial" w:cs="Arial"/>
        </w:rPr>
      </w:pPr>
      <w:r w:rsidRPr="00AE537F">
        <w:rPr>
          <w:rFonts w:ascii="Arial" w:hAnsi="Arial" w:cs="Arial"/>
          <w:noProof/>
          <w:lang w:val="en-US"/>
        </w:rPr>
        <w:drawing>
          <wp:inline distT="0" distB="0" distL="0" distR="0" wp14:anchorId="361E8AE3" wp14:editId="0B87A18A">
            <wp:extent cx="5760085" cy="37592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87DF0C4" w14:textId="35C7075D" w:rsidR="008B61B9" w:rsidRPr="00AE537F" w:rsidRDefault="00CD3DC3" w:rsidP="00485599">
      <w:pPr>
        <w:pStyle w:val="Caption"/>
      </w:pPr>
      <w:bookmarkStart w:id="41" w:name="_Toc11717955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6</w:t>
      </w:r>
      <w:r w:rsidR="00753801">
        <w:fldChar w:fldCharType="end"/>
      </w:r>
      <w:r w:rsidRPr="00CD3DC3">
        <w:t xml:space="preserve"> Sơ đồ tạo sản phẩm phía Admin</w:t>
      </w:r>
      <w:bookmarkEnd w:id="41"/>
      <w:r w:rsidRPr="00AE537F">
        <w:t xml:space="preserve"> </w:t>
      </w:r>
    </w:p>
    <w:p w14:paraId="7A8CE657" w14:textId="628E4F1D" w:rsidR="00BE23BB" w:rsidRPr="00AE537F" w:rsidRDefault="00BE23BB" w:rsidP="00BE23BB">
      <w:pPr>
        <w:jc w:val="center"/>
        <w:rPr>
          <w:rFonts w:ascii="Arial" w:hAnsi="Arial" w:cs="Arial"/>
          <w:color w:val="FF0000"/>
        </w:rPr>
      </w:pPr>
      <w:r w:rsidRPr="00AE537F">
        <w:rPr>
          <w:rFonts w:ascii="Arial" w:hAnsi="Arial" w:cs="Arial"/>
          <w:color w:val="FF0000"/>
        </w:rPr>
        <w:lastRenderedPageBreak/>
        <w:t xml:space="preserve"> </w:t>
      </w:r>
    </w:p>
    <w:p w14:paraId="0A6D920B" w14:textId="77777777" w:rsidR="00BE23BB" w:rsidRPr="00AE537F" w:rsidRDefault="00BE23BB" w:rsidP="009D4E4B">
      <w:pPr>
        <w:pStyle w:val="Heading4"/>
      </w:pPr>
      <w:r w:rsidRPr="00AE537F">
        <w:t>Sơ đồ tạo ảnh sản phẩm trong mục danh sách ảnh sản phẩm phía Admin</w:t>
      </w:r>
    </w:p>
    <w:p w14:paraId="0A8C99AA" w14:textId="77777777" w:rsidR="00CD3DC3" w:rsidRDefault="00BE23BB" w:rsidP="00CD3DC3">
      <w:pPr>
        <w:keepNext/>
      </w:pPr>
      <w:r w:rsidRPr="00AE537F">
        <w:rPr>
          <w:rFonts w:ascii="Arial" w:hAnsi="Arial" w:cs="Arial"/>
          <w:noProof/>
          <w:lang w:val="en-US"/>
        </w:rPr>
        <w:drawing>
          <wp:inline distT="0" distB="0" distL="0" distR="0" wp14:anchorId="4CC2F823" wp14:editId="4E503BD3">
            <wp:extent cx="5760085" cy="3759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8DEF467" w14:textId="445AB22A" w:rsidR="008F6C53" w:rsidRPr="00AE537F" w:rsidRDefault="00CD3DC3" w:rsidP="00485599">
      <w:pPr>
        <w:pStyle w:val="Caption"/>
        <w:rPr>
          <w:rFonts w:ascii="Arial" w:hAnsi="Arial" w:cs="Arial"/>
        </w:rPr>
      </w:pPr>
      <w:bookmarkStart w:id="42" w:name="_Toc11717956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7</w:t>
      </w:r>
      <w:r w:rsidR="00753801">
        <w:fldChar w:fldCharType="end"/>
      </w:r>
      <w:r w:rsidRPr="00CD3DC3">
        <w:t xml:space="preserve"> Sơ đồ tạo ảnh sản phẩm trong mục danh sách ảnh sản phẩm phía Admin</w:t>
      </w:r>
      <w:bookmarkEnd w:id="42"/>
    </w:p>
    <w:p w14:paraId="6F7464A1" w14:textId="772F7F64" w:rsidR="008B61B9" w:rsidRPr="00AE537F" w:rsidRDefault="00CD3DC3" w:rsidP="00485599">
      <w:pPr>
        <w:pStyle w:val="Caption"/>
      </w:pPr>
      <w:r w:rsidRPr="00AE537F">
        <w:t xml:space="preserve"> </w:t>
      </w:r>
    </w:p>
    <w:p w14:paraId="5B209ECF" w14:textId="628A51E3" w:rsidR="00BE23BB" w:rsidRPr="00AE537F" w:rsidRDefault="00BE23BB" w:rsidP="009D4E4B">
      <w:pPr>
        <w:pStyle w:val="Heading4"/>
      </w:pPr>
      <w:r w:rsidRPr="00AE537F">
        <w:lastRenderedPageBreak/>
        <w:t>Sơ đồ tạo vai trò phía Admin</w:t>
      </w:r>
    </w:p>
    <w:p w14:paraId="4EA02FF3" w14:textId="77777777" w:rsidR="00CD3DC3" w:rsidRDefault="00BE23BB" w:rsidP="00CD3DC3">
      <w:pPr>
        <w:keepNext/>
      </w:pPr>
      <w:r w:rsidRPr="00AE537F">
        <w:rPr>
          <w:rFonts w:ascii="Arial" w:hAnsi="Arial" w:cs="Arial"/>
          <w:noProof/>
          <w:lang w:val="en-US"/>
        </w:rPr>
        <w:drawing>
          <wp:inline distT="0" distB="0" distL="0" distR="0" wp14:anchorId="6EB6301A" wp14:editId="731F7DBE">
            <wp:extent cx="5760085" cy="37592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4CE93F3" w14:textId="0F91625C" w:rsidR="008F6C53" w:rsidRPr="00AE537F" w:rsidRDefault="00CD3DC3" w:rsidP="00485599">
      <w:pPr>
        <w:pStyle w:val="Caption"/>
        <w:rPr>
          <w:rFonts w:ascii="Arial" w:hAnsi="Arial" w:cs="Arial"/>
        </w:rPr>
      </w:pPr>
      <w:bookmarkStart w:id="43" w:name="_Toc11717956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8</w:t>
      </w:r>
      <w:r w:rsidR="00753801">
        <w:fldChar w:fldCharType="end"/>
      </w:r>
      <w:r w:rsidRPr="00CD3DC3">
        <w:t xml:space="preserve"> Sơ đồ tạo vai trò phía Admin</w:t>
      </w:r>
      <w:bookmarkEnd w:id="43"/>
    </w:p>
    <w:p w14:paraId="047F1296" w14:textId="147B79C3" w:rsidR="00BE23BB" w:rsidRPr="00AE537F" w:rsidRDefault="00CD3DC3" w:rsidP="00485599">
      <w:pPr>
        <w:pStyle w:val="Caption"/>
      </w:pPr>
      <w:r w:rsidRPr="00AE537F">
        <w:t xml:space="preserve"> </w:t>
      </w:r>
    </w:p>
    <w:p w14:paraId="19F8C562" w14:textId="77777777" w:rsidR="00BE23BB" w:rsidRPr="00AE537F" w:rsidRDefault="00BE23BB" w:rsidP="009D4E4B">
      <w:pPr>
        <w:pStyle w:val="Heading4"/>
      </w:pPr>
      <w:r w:rsidRPr="00AE537F">
        <w:lastRenderedPageBreak/>
        <w:t>Sơ đồ tạo danh mục con phía Admin</w:t>
      </w:r>
    </w:p>
    <w:p w14:paraId="33631CC3" w14:textId="77777777" w:rsidR="00CD3DC3" w:rsidRDefault="00BE23BB" w:rsidP="00CD3DC3">
      <w:pPr>
        <w:keepNext/>
      </w:pPr>
      <w:r w:rsidRPr="00AE537F">
        <w:rPr>
          <w:rFonts w:ascii="Arial" w:hAnsi="Arial" w:cs="Arial"/>
          <w:noProof/>
          <w:lang w:val="en-US"/>
        </w:rPr>
        <w:drawing>
          <wp:inline distT="0" distB="0" distL="0" distR="0" wp14:anchorId="5E604A08" wp14:editId="20F1D514">
            <wp:extent cx="5760085" cy="37592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B37F3C8" w14:textId="71CF5FD6" w:rsidR="008F6C53" w:rsidRPr="00AE537F" w:rsidRDefault="00CD3DC3" w:rsidP="00485599">
      <w:pPr>
        <w:pStyle w:val="Caption"/>
        <w:rPr>
          <w:rFonts w:ascii="Arial" w:hAnsi="Arial" w:cs="Arial"/>
        </w:rPr>
      </w:pPr>
      <w:bookmarkStart w:id="44" w:name="_Toc11717956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9</w:t>
      </w:r>
      <w:r w:rsidR="00753801">
        <w:fldChar w:fldCharType="end"/>
      </w:r>
      <w:r w:rsidRPr="00CD3DC3">
        <w:t xml:space="preserve"> Sơ đồ tạo danh mục con phía Admin</w:t>
      </w:r>
      <w:bookmarkEnd w:id="44"/>
    </w:p>
    <w:p w14:paraId="01E6122A" w14:textId="768CC969" w:rsidR="008B61B9" w:rsidRPr="00AE537F" w:rsidRDefault="00CD3DC3" w:rsidP="00485599">
      <w:pPr>
        <w:pStyle w:val="Caption"/>
      </w:pPr>
      <w:r w:rsidRPr="00AE537F">
        <w:t xml:space="preserve"> </w:t>
      </w:r>
    </w:p>
    <w:p w14:paraId="3786A7BD" w14:textId="5F45554B" w:rsidR="00BE23BB" w:rsidRPr="00AE537F" w:rsidRDefault="00BE23BB" w:rsidP="009D4E4B">
      <w:pPr>
        <w:pStyle w:val="Heading4"/>
      </w:pPr>
      <w:r w:rsidRPr="00AE537F">
        <w:lastRenderedPageBreak/>
        <w:t>Sơ đồ tạo người dùng phía Admin</w:t>
      </w:r>
    </w:p>
    <w:p w14:paraId="2E1140A0" w14:textId="77777777" w:rsidR="00CD3DC3" w:rsidRDefault="00BE23BB" w:rsidP="00CD3DC3">
      <w:pPr>
        <w:keepNext/>
      </w:pPr>
      <w:r w:rsidRPr="00AE537F">
        <w:rPr>
          <w:rFonts w:ascii="Arial" w:hAnsi="Arial" w:cs="Arial"/>
          <w:noProof/>
          <w:lang w:val="en-US"/>
        </w:rPr>
        <w:drawing>
          <wp:inline distT="0" distB="0" distL="0" distR="0" wp14:anchorId="2F050706" wp14:editId="7838A46F">
            <wp:extent cx="5760085" cy="37592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5CCFB55E" w14:textId="7BB457F8" w:rsidR="00B92B28" w:rsidRPr="00AE537F" w:rsidRDefault="00CD3DC3" w:rsidP="00485599">
      <w:pPr>
        <w:pStyle w:val="Caption"/>
        <w:rPr>
          <w:rFonts w:ascii="Arial" w:hAnsi="Arial" w:cs="Arial"/>
        </w:rPr>
      </w:pPr>
      <w:bookmarkStart w:id="45" w:name="_Toc11717956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10</w:t>
      </w:r>
      <w:r w:rsidR="00753801">
        <w:fldChar w:fldCharType="end"/>
      </w:r>
      <w:r w:rsidRPr="00CD3DC3">
        <w:t xml:space="preserve"> Sơ đồ tạo người dùng phía Admin</w:t>
      </w:r>
      <w:bookmarkEnd w:id="45"/>
    </w:p>
    <w:p w14:paraId="31C92DDA" w14:textId="0A0CB339" w:rsidR="00BE23BB" w:rsidRPr="00AE537F" w:rsidRDefault="00CD3DC3" w:rsidP="00485599">
      <w:pPr>
        <w:pStyle w:val="Caption"/>
      </w:pPr>
      <w:r w:rsidRPr="00AE537F">
        <w:t xml:space="preserve"> </w:t>
      </w:r>
    </w:p>
    <w:p w14:paraId="0DF0DB1E" w14:textId="77777777" w:rsidR="00BE23BB" w:rsidRPr="00AE537F" w:rsidRDefault="00BE23BB" w:rsidP="009D4E4B">
      <w:pPr>
        <w:pStyle w:val="Heading4"/>
      </w:pPr>
      <w:r w:rsidRPr="00AE537F">
        <w:t>Sơ đồ xóa tất cả ảnh phía Admin</w:t>
      </w:r>
    </w:p>
    <w:p w14:paraId="70BBADD8" w14:textId="77777777" w:rsidR="00CD3DC3" w:rsidRDefault="00BE23BB" w:rsidP="00CD3DC3">
      <w:pPr>
        <w:keepNext/>
      </w:pPr>
      <w:r w:rsidRPr="00AE537F">
        <w:rPr>
          <w:rFonts w:ascii="Arial" w:hAnsi="Arial" w:cs="Arial"/>
          <w:noProof/>
          <w:lang w:val="en-US"/>
        </w:rPr>
        <w:drawing>
          <wp:inline distT="0" distB="0" distL="0" distR="0" wp14:anchorId="6EEB3D28" wp14:editId="35738884">
            <wp:extent cx="5760085" cy="3134995"/>
            <wp:effectExtent l="0" t="0" r="0" b="825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438DF4AB" w14:textId="0516721E" w:rsidR="00B92B28" w:rsidRPr="00CD3DC3" w:rsidRDefault="00CD3DC3" w:rsidP="00485599">
      <w:pPr>
        <w:pStyle w:val="Caption"/>
        <w:rPr>
          <w:rFonts w:ascii="Arial" w:hAnsi="Arial" w:cs="Arial"/>
        </w:rPr>
      </w:pPr>
      <w:bookmarkStart w:id="46" w:name="_Toc11717956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11</w:t>
      </w:r>
      <w:r w:rsidR="00753801">
        <w:fldChar w:fldCharType="end"/>
      </w:r>
      <w:r w:rsidRPr="00CD3DC3">
        <w:t xml:space="preserve"> Sơ đồ xóa tất cả ảnh phía Admin</w:t>
      </w:r>
      <w:bookmarkEnd w:id="46"/>
    </w:p>
    <w:p w14:paraId="09AE861B" w14:textId="53D6D7E1" w:rsidR="008B61B9" w:rsidRPr="00AE537F" w:rsidRDefault="00CD3DC3" w:rsidP="00485599">
      <w:pPr>
        <w:pStyle w:val="Caption"/>
      </w:pPr>
      <w:r w:rsidRPr="00AE537F">
        <w:t xml:space="preserve"> </w:t>
      </w:r>
    </w:p>
    <w:p w14:paraId="36236205" w14:textId="725388A8" w:rsidR="00BE23BB" w:rsidRPr="00AE537F" w:rsidRDefault="00BE23BB" w:rsidP="009D4E4B">
      <w:pPr>
        <w:pStyle w:val="Heading4"/>
      </w:pPr>
      <w:r w:rsidRPr="00AE537F">
        <w:lastRenderedPageBreak/>
        <w:t>Sơ đồ xóa tất cả sản phẩm phía Admin</w:t>
      </w:r>
    </w:p>
    <w:p w14:paraId="47ABF600" w14:textId="77777777" w:rsidR="00B92B28" w:rsidRPr="00AE537F" w:rsidRDefault="00BE23BB" w:rsidP="00B92B28">
      <w:pPr>
        <w:keepNext/>
        <w:rPr>
          <w:rFonts w:ascii="Arial" w:hAnsi="Arial" w:cs="Arial"/>
        </w:rPr>
      </w:pPr>
      <w:r w:rsidRPr="00AE537F">
        <w:rPr>
          <w:rFonts w:ascii="Arial" w:hAnsi="Arial" w:cs="Arial"/>
          <w:noProof/>
          <w:lang w:val="en-US"/>
        </w:rPr>
        <w:drawing>
          <wp:inline distT="0" distB="0" distL="0" distR="0" wp14:anchorId="5196086A" wp14:editId="662E74B9">
            <wp:extent cx="5760085" cy="31349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07EC1C5" w14:textId="0BBC9784" w:rsidR="00BE23BB" w:rsidRPr="00AE537F" w:rsidRDefault="00CD3DC3" w:rsidP="00485599">
      <w:pPr>
        <w:pStyle w:val="Caption"/>
      </w:pPr>
      <w:bookmarkStart w:id="47" w:name="_Toc11717956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12</w:t>
      </w:r>
      <w:r w:rsidR="00753801">
        <w:fldChar w:fldCharType="end"/>
      </w:r>
      <w:r w:rsidRPr="00CD3DC3">
        <w:t xml:space="preserve"> Sơ đồ xóa tất cả sản phẩm phía Admin</w:t>
      </w:r>
      <w:bookmarkEnd w:id="47"/>
    </w:p>
    <w:p w14:paraId="09DC6183" w14:textId="77777777" w:rsidR="00BE23BB" w:rsidRPr="00AE537F" w:rsidRDefault="00BE23BB" w:rsidP="009D4E4B">
      <w:pPr>
        <w:pStyle w:val="Heading4"/>
        <w:rPr>
          <w:lang w:val="fr-FR"/>
        </w:rPr>
      </w:pPr>
      <w:proofErr w:type="spellStart"/>
      <w:r w:rsidRPr="00AE537F">
        <w:rPr>
          <w:lang w:val="fr-FR"/>
        </w:rPr>
        <w:t>Sơ</w:t>
      </w:r>
      <w:proofErr w:type="spellEnd"/>
      <w:r w:rsidRPr="00AE537F">
        <w:rPr>
          <w:lang w:val="fr-FR"/>
        </w:rPr>
        <w:t xml:space="preserve"> </w:t>
      </w:r>
      <w:proofErr w:type="spellStart"/>
      <w:r w:rsidRPr="00AE537F">
        <w:rPr>
          <w:lang w:val="fr-FR"/>
        </w:rPr>
        <w:t>đồ</w:t>
      </w:r>
      <w:proofErr w:type="spellEnd"/>
      <w:r w:rsidRPr="00AE537F">
        <w:rPr>
          <w:lang w:val="fr-FR"/>
        </w:rPr>
        <w:t xml:space="preserve"> </w:t>
      </w:r>
      <w:proofErr w:type="spellStart"/>
      <w:r w:rsidRPr="00AE537F">
        <w:rPr>
          <w:lang w:val="fr-FR"/>
        </w:rPr>
        <w:t>xóa</w:t>
      </w:r>
      <w:proofErr w:type="spellEnd"/>
      <w:r w:rsidRPr="00AE537F">
        <w:rPr>
          <w:lang w:val="fr-FR"/>
        </w:rPr>
        <w:t xml:space="preserve"> banner </w:t>
      </w:r>
      <w:proofErr w:type="spellStart"/>
      <w:r w:rsidRPr="00AE537F">
        <w:rPr>
          <w:lang w:val="fr-FR"/>
        </w:rPr>
        <w:t>phía</w:t>
      </w:r>
      <w:proofErr w:type="spellEnd"/>
      <w:r w:rsidRPr="00AE537F">
        <w:rPr>
          <w:lang w:val="fr-FR"/>
        </w:rPr>
        <w:t xml:space="preserve"> Admin</w:t>
      </w:r>
    </w:p>
    <w:p w14:paraId="63147F6C" w14:textId="77777777" w:rsidR="00CD3DC3" w:rsidRDefault="00BE23BB" w:rsidP="00CD3DC3">
      <w:pPr>
        <w:keepNext/>
      </w:pPr>
      <w:r w:rsidRPr="00AE537F">
        <w:rPr>
          <w:rFonts w:ascii="Arial" w:hAnsi="Arial" w:cs="Arial"/>
          <w:noProof/>
          <w:lang w:val="en-US"/>
        </w:rPr>
        <w:drawing>
          <wp:inline distT="0" distB="0" distL="0" distR="0" wp14:anchorId="03CD9F1B" wp14:editId="486DF178">
            <wp:extent cx="5760085" cy="3028315"/>
            <wp:effectExtent l="0" t="0" r="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754DEE39" w14:textId="118CA428" w:rsidR="00587CE5" w:rsidRDefault="00CD3DC3" w:rsidP="00485599">
      <w:pPr>
        <w:pStyle w:val="Caption"/>
        <w:rPr>
          <w:rFonts w:ascii="Arial" w:hAnsi="Arial" w:cs="Arial"/>
        </w:rPr>
      </w:pPr>
      <w:bookmarkStart w:id="48" w:name="_Toc11717956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13</w:t>
      </w:r>
      <w:r w:rsidR="00753801">
        <w:fldChar w:fldCharType="end"/>
      </w:r>
      <w:r w:rsidRPr="00CD3DC3">
        <w:rPr>
          <w:lang w:val="fr-FR"/>
        </w:rPr>
        <w:t xml:space="preserve"> </w:t>
      </w:r>
      <w:proofErr w:type="spellStart"/>
      <w:r w:rsidRPr="00CD3DC3">
        <w:rPr>
          <w:lang w:val="fr-FR"/>
        </w:rPr>
        <w:t>Sơ</w:t>
      </w:r>
      <w:proofErr w:type="spellEnd"/>
      <w:r w:rsidRPr="00CD3DC3">
        <w:rPr>
          <w:lang w:val="fr-FR"/>
        </w:rPr>
        <w:t xml:space="preserve"> </w:t>
      </w:r>
      <w:proofErr w:type="spellStart"/>
      <w:r w:rsidRPr="00CD3DC3">
        <w:rPr>
          <w:lang w:val="fr-FR"/>
        </w:rPr>
        <w:t>đồ</w:t>
      </w:r>
      <w:proofErr w:type="spellEnd"/>
      <w:r w:rsidRPr="00CD3DC3">
        <w:rPr>
          <w:lang w:val="fr-FR"/>
        </w:rPr>
        <w:t xml:space="preserve"> </w:t>
      </w:r>
      <w:proofErr w:type="spellStart"/>
      <w:r w:rsidRPr="00CD3DC3">
        <w:rPr>
          <w:lang w:val="fr-FR"/>
        </w:rPr>
        <w:t>xóa</w:t>
      </w:r>
      <w:proofErr w:type="spellEnd"/>
      <w:r w:rsidRPr="00CD3DC3">
        <w:rPr>
          <w:lang w:val="fr-FR"/>
        </w:rPr>
        <w:t xml:space="preserve"> banner </w:t>
      </w:r>
      <w:proofErr w:type="spellStart"/>
      <w:r w:rsidRPr="00CD3DC3">
        <w:rPr>
          <w:lang w:val="fr-FR"/>
        </w:rPr>
        <w:t>phía</w:t>
      </w:r>
      <w:proofErr w:type="spellEnd"/>
      <w:r w:rsidRPr="00CD3DC3">
        <w:rPr>
          <w:lang w:val="fr-FR"/>
        </w:rPr>
        <w:t xml:space="preserve"> Admin</w:t>
      </w:r>
      <w:bookmarkEnd w:id="48"/>
    </w:p>
    <w:p w14:paraId="126070D7" w14:textId="3CED43C7" w:rsidR="00BE23BB" w:rsidRPr="00587CE5" w:rsidRDefault="00BE23BB" w:rsidP="009D4E4B">
      <w:pPr>
        <w:pStyle w:val="Heading4"/>
      </w:pPr>
      <w:r w:rsidRPr="00587CE5">
        <w:lastRenderedPageBreak/>
        <w:t>Sơ đồ xóa danh mục phía Admin</w:t>
      </w:r>
    </w:p>
    <w:p w14:paraId="5F54209D" w14:textId="77777777" w:rsidR="00CD3DC3" w:rsidRDefault="00BE23BB" w:rsidP="00CD3DC3">
      <w:pPr>
        <w:keepNext/>
      </w:pPr>
      <w:r w:rsidRPr="00AE537F">
        <w:rPr>
          <w:rFonts w:ascii="Arial" w:hAnsi="Arial" w:cs="Arial"/>
          <w:noProof/>
          <w:lang w:val="en-US"/>
        </w:rPr>
        <w:drawing>
          <wp:inline distT="0" distB="0" distL="0" distR="0" wp14:anchorId="025D8510" wp14:editId="4D4BBFBD">
            <wp:extent cx="5760085" cy="3134995"/>
            <wp:effectExtent l="0" t="0" r="0" b="825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C7ED358" w14:textId="71268267" w:rsidR="00B92B28" w:rsidRPr="00CD3DC3" w:rsidRDefault="00CD3DC3" w:rsidP="00485599">
      <w:pPr>
        <w:pStyle w:val="Caption"/>
        <w:rPr>
          <w:rFonts w:ascii="Arial" w:hAnsi="Arial" w:cs="Arial"/>
        </w:rPr>
      </w:pPr>
      <w:bookmarkStart w:id="49" w:name="_Toc11717956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14</w:t>
      </w:r>
      <w:r w:rsidR="00753801">
        <w:fldChar w:fldCharType="end"/>
      </w:r>
      <w:r w:rsidRPr="00CD3DC3">
        <w:t xml:space="preserve"> Sơ đồ xóa danh mục phía Admin</w:t>
      </w:r>
      <w:bookmarkEnd w:id="49"/>
    </w:p>
    <w:p w14:paraId="591FADDF" w14:textId="070C5BDC" w:rsidR="00BE23BB" w:rsidRPr="00AE537F" w:rsidRDefault="00CD3DC3" w:rsidP="00485599">
      <w:pPr>
        <w:pStyle w:val="Caption"/>
      </w:pPr>
      <w:r w:rsidRPr="00AE537F">
        <w:t xml:space="preserve"> </w:t>
      </w:r>
    </w:p>
    <w:p w14:paraId="2F5E36F4" w14:textId="77777777" w:rsidR="00BE23BB" w:rsidRPr="00AE537F" w:rsidRDefault="00BE23BB" w:rsidP="009D4E4B">
      <w:pPr>
        <w:pStyle w:val="Heading4"/>
      </w:pPr>
      <w:r w:rsidRPr="00AE537F">
        <w:t>Sơ đồ thêm nhiều ảnh sản phẩm trong mục sản phẩm phía Admin</w:t>
      </w:r>
    </w:p>
    <w:p w14:paraId="2C66B5F9" w14:textId="77777777" w:rsidR="00CD3DC3" w:rsidRDefault="00BE23BB" w:rsidP="00CD3DC3">
      <w:pPr>
        <w:keepNext/>
      </w:pPr>
      <w:r w:rsidRPr="00AE537F">
        <w:rPr>
          <w:rFonts w:ascii="Arial" w:hAnsi="Arial" w:cs="Arial"/>
          <w:noProof/>
          <w:lang w:val="en-US"/>
        </w:rPr>
        <w:drawing>
          <wp:inline distT="0" distB="0" distL="0" distR="0" wp14:anchorId="58C65768" wp14:editId="537085B5">
            <wp:extent cx="5760085" cy="39465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10CBDC61" w14:textId="0AAA1449" w:rsidR="00B92B28" w:rsidRPr="00CD3DC3" w:rsidRDefault="00CD3DC3" w:rsidP="00485599">
      <w:pPr>
        <w:pStyle w:val="Caption"/>
        <w:rPr>
          <w:rFonts w:ascii="Arial" w:hAnsi="Arial" w:cs="Arial"/>
        </w:rPr>
      </w:pPr>
      <w:bookmarkStart w:id="50" w:name="_Toc11717956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15</w:t>
      </w:r>
      <w:r w:rsidR="00753801">
        <w:fldChar w:fldCharType="end"/>
      </w:r>
      <w:r w:rsidRPr="00CD3DC3">
        <w:t xml:space="preserve"> Sơ đồ thêm nhiều ảnh sản phẩm trong mục sản phẩm phía Admin</w:t>
      </w:r>
      <w:bookmarkEnd w:id="50"/>
    </w:p>
    <w:p w14:paraId="57BBEF5D" w14:textId="0F153B87" w:rsidR="008B61B9" w:rsidRPr="00AE537F" w:rsidRDefault="00CD3DC3" w:rsidP="00485599">
      <w:pPr>
        <w:pStyle w:val="Caption"/>
      </w:pPr>
      <w:r w:rsidRPr="00AE537F">
        <w:t xml:space="preserve"> </w:t>
      </w:r>
    </w:p>
    <w:p w14:paraId="6DE114C8" w14:textId="075B6199" w:rsidR="00BE23BB" w:rsidRPr="00AE537F" w:rsidRDefault="00BE23BB" w:rsidP="009D4E4B">
      <w:pPr>
        <w:pStyle w:val="Heading4"/>
      </w:pPr>
      <w:r w:rsidRPr="00AE537F">
        <w:lastRenderedPageBreak/>
        <w:t>Sơ đồ xóa sản phẩm phía Admin</w:t>
      </w:r>
    </w:p>
    <w:p w14:paraId="5EB01725" w14:textId="77777777" w:rsidR="009F3648" w:rsidRDefault="00BE23BB" w:rsidP="009F3648">
      <w:pPr>
        <w:keepNext/>
      </w:pPr>
      <w:r w:rsidRPr="00AE537F">
        <w:rPr>
          <w:rFonts w:ascii="Arial" w:hAnsi="Arial" w:cs="Arial"/>
          <w:noProof/>
          <w:lang w:val="en-US"/>
        </w:rPr>
        <w:drawing>
          <wp:inline distT="0" distB="0" distL="0" distR="0" wp14:anchorId="4C140B26" wp14:editId="055819FD">
            <wp:extent cx="5760085" cy="3134995"/>
            <wp:effectExtent l="0" t="0" r="0" b="825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AFED0A0" w14:textId="6273D21B" w:rsidR="00B92B28" w:rsidRPr="009F3648" w:rsidRDefault="009F3648" w:rsidP="00485599">
      <w:pPr>
        <w:pStyle w:val="Caption"/>
        <w:rPr>
          <w:rFonts w:ascii="Arial" w:hAnsi="Arial" w:cs="Arial"/>
        </w:rPr>
      </w:pPr>
      <w:bookmarkStart w:id="51" w:name="_Toc11717956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16</w:t>
      </w:r>
      <w:r w:rsidR="00753801">
        <w:fldChar w:fldCharType="end"/>
      </w:r>
      <w:r w:rsidRPr="009F3648">
        <w:t xml:space="preserve"> Sơ đồ xóa sản phẩm phía Admin</w:t>
      </w:r>
      <w:bookmarkEnd w:id="51"/>
    </w:p>
    <w:p w14:paraId="37673DA2" w14:textId="53093DF6" w:rsidR="00BE23BB" w:rsidRPr="009F3648" w:rsidRDefault="009F3648" w:rsidP="00485599">
      <w:pPr>
        <w:pStyle w:val="Caption"/>
      </w:pPr>
      <w:r w:rsidRPr="009F3648">
        <w:t xml:space="preserve"> </w:t>
      </w:r>
    </w:p>
    <w:p w14:paraId="0EB44619" w14:textId="77777777" w:rsidR="00BE23BB" w:rsidRPr="00AE537F" w:rsidRDefault="00BE23BB" w:rsidP="009D4E4B">
      <w:pPr>
        <w:pStyle w:val="Heading4"/>
      </w:pPr>
      <w:r w:rsidRPr="00AE537F">
        <w:t>Sơ đồ xóa ảnh sản phẩm trong mục danh sách ảnh sản phẩm phía Admin</w:t>
      </w:r>
    </w:p>
    <w:p w14:paraId="45D30C06" w14:textId="77777777" w:rsidR="009F3648" w:rsidRDefault="00BE23BB" w:rsidP="009F3648">
      <w:pPr>
        <w:keepNext/>
      </w:pPr>
      <w:r w:rsidRPr="00AE537F">
        <w:rPr>
          <w:rFonts w:ascii="Arial" w:hAnsi="Arial" w:cs="Arial"/>
          <w:noProof/>
          <w:lang w:val="en-US"/>
        </w:rPr>
        <w:drawing>
          <wp:inline distT="0" distB="0" distL="0" distR="0" wp14:anchorId="37FC7D88" wp14:editId="7E0F2A84">
            <wp:extent cx="5760085" cy="3134995"/>
            <wp:effectExtent l="0" t="0" r="0" b="825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8B058EB" w14:textId="22666819" w:rsidR="00B92B28" w:rsidRPr="009F3648" w:rsidRDefault="009F3648" w:rsidP="00485599">
      <w:pPr>
        <w:pStyle w:val="Caption"/>
        <w:rPr>
          <w:rFonts w:ascii="Arial" w:hAnsi="Arial" w:cs="Arial"/>
        </w:rPr>
      </w:pPr>
      <w:bookmarkStart w:id="52" w:name="_Toc11717957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17</w:t>
      </w:r>
      <w:r w:rsidR="00753801">
        <w:fldChar w:fldCharType="end"/>
      </w:r>
      <w:r w:rsidRPr="009F3648">
        <w:t xml:space="preserve"> Sơ đồ xóa ảnh sản phẩm trong mục danh sách ảnh sản phẩm phía Admin</w:t>
      </w:r>
      <w:bookmarkEnd w:id="52"/>
    </w:p>
    <w:p w14:paraId="65018664" w14:textId="2BA72FF5" w:rsidR="008B61B9" w:rsidRPr="00AE537F" w:rsidRDefault="009F3648" w:rsidP="00485599">
      <w:pPr>
        <w:pStyle w:val="Caption"/>
      </w:pPr>
      <w:r w:rsidRPr="00AE537F">
        <w:t xml:space="preserve"> </w:t>
      </w:r>
    </w:p>
    <w:p w14:paraId="63D8EA53" w14:textId="5FDAB93F" w:rsidR="00BE23BB" w:rsidRPr="00AE537F" w:rsidRDefault="00BE23BB" w:rsidP="009D4E4B">
      <w:pPr>
        <w:pStyle w:val="Heading4"/>
        <w:rPr>
          <w:lang w:val="fr-FR"/>
        </w:rPr>
      </w:pPr>
      <w:proofErr w:type="spellStart"/>
      <w:r w:rsidRPr="00AE537F">
        <w:rPr>
          <w:lang w:val="fr-FR"/>
        </w:rPr>
        <w:lastRenderedPageBreak/>
        <w:t>Sơ</w:t>
      </w:r>
      <w:proofErr w:type="spellEnd"/>
      <w:r w:rsidRPr="00AE537F">
        <w:rPr>
          <w:lang w:val="fr-FR"/>
        </w:rPr>
        <w:t xml:space="preserve"> </w:t>
      </w:r>
      <w:proofErr w:type="spellStart"/>
      <w:r w:rsidRPr="00AE537F">
        <w:rPr>
          <w:lang w:val="fr-FR"/>
        </w:rPr>
        <w:t>đồ</w:t>
      </w:r>
      <w:proofErr w:type="spellEnd"/>
      <w:r w:rsidRPr="00AE537F">
        <w:rPr>
          <w:lang w:val="fr-FR"/>
        </w:rPr>
        <w:t xml:space="preserve"> </w:t>
      </w:r>
      <w:proofErr w:type="spellStart"/>
      <w:r w:rsidRPr="00AE537F">
        <w:rPr>
          <w:lang w:val="fr-FR"/>
        </w:rPr>
        <w:t>xóa</w:t>
      </w:r>
      <w:proofErr w:type="spellEnd"/>
      <w:r w:rsidRPr="00AE537F">
        <w:rPr>
          <w:lang w:val="fr-FR"/>
        </w:rPr>
        <w:t xml:space="preserve"> </w:t>
      </w:r>
      <w:proofErr w:type="spellStart"/>
      <w:r w:rsidRPr="00AE537F">
        <w:rPr>
          <w:lang w:val="fr-FR"/>
        </w:rPr>
        <w:t>vai</w:t>
      </w:r>
      <w:proofErr w:type="spellEnd"/>
      <w:r w:rsidRPr="00AE537F">
        <w:rPr>
          <w:lang w:val="fr-FR"/>
        </w:rPr>
        <w:t xml:space="preserve"> </w:t>
      </w:r>
      <w:proofErr w:type="spellStart"/>
      <w:r w:rsidRPr="00AE537F">
        <w:rPr>
          <w:lang w:val="fr-FR"/>
        </w:rPr>
        <w:t>trò</w:t>
      </w:r>
      <w:proofErr w:type="spellEnd"/>
      <w:r w:rsidRPr="00AE537F">
        <w:rPr>
          <w:lang w:val="fr-FR"/>
        </w:rPr>
        <w:t xml:space="preserve"> </w:t>
      </w:r>
      <w:proofErr w:type="spellStart"/>
      <w:r w:rsidRPr="00AE537F">
        <w:rPr>
          <w:lang w:val="fr-FR"/>
        </w:rPr>
        <w:t>phía</w:t>
      </w:r>
      <w:proofErr w:type="spellEnd"/>
      <w:r w:rsidRPr="00AE537F">
        <w:rPr>
          <w:lang w:val="fr-FR"/>
        </w:rPr>
        <w:t xml:space="preserve"> Admin</w:t>
      </w:r>
    </w:p>
    <w:p w14:paraId="4E24039C" w14:textId="77777777" w:rsidR="009F3648" w:rsidRDefault="00BE23BB" w:rsidP="009F3648">
      <w:pPr>
        <w:keepNext/>
      </w:pPr>
      <w:r w:rsidRPr="00AE537F">
        <w:rPr>
          <w:rFonts w:ascii="Arial" w:hAnsi="Arial" w:cs="Arial"/>
          <w:noProof/>
          <w:lang w:val="en-US"/>
        </w:rPr>
        <w:drawing>
          <wp:inline distT="0" distB="0" distL="0" distR="0" wp14:anchorId="6C68A43E" wp14:editId="47CCECEE">
            <wp:extent cx="5760085" cy="3134995"/>
            <wp:effectExtent l="0" t="0" r="0" b="825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1B67029E" w14:textId="3A20483F" w:rsidR="00B92B28" w:rsidRPr="009F3648" w:rsidRDefault="009F3648" w:rsidP="00485599">
      <w:pPr>
        <w:pStyle w:val="Caption"/>
        <w:rPr>
          <w:rFonts w:ascii="Arial" w:hAnsi="Arial" w:cs="Arial"/>
        </w:rPr>
      </w:pPr>
      <w:bookmarkStart w:id="53" w:name="_Toc11717957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18</w:t>
      </w:r>
      <w:r w:rsidR="00753801">
        <w:fldChar w:fldCharType="end"/>
      </w:r>
      <w:r w:rsidRPr="009F3648">
        <w:t xml:space="preserve"> Sơ đồ xóa vai trò phía Admin</w:t>
      </w:r>
      <w:bookmarkEnd w:id="53"/>
    </w:p>
    <w:p w14:paraId="13A24D7E" w14:textId="2FBA9E60" w:rsidR="00BE23BB" w:rsidRPr="00AE537F" w:rsidRDefault="009F3648" w:rsidP="00485599">
      <w:pPr>
        <w:pStyle w:val="Caption"/>
      </w:pPr>
      <w:r w:rsidRPr="00AE537F">
        <w:t xml:space="preserve"> </w:t>
      </w:r>
    </w:p>
    <w:p w14:paraId="585F031E" w14:textId="77777777" w:rsidR="00BE23BB" w:rsidRPr="00AE537F" w:rsidRDefault="00BE23BB" w:rsidP="009D4E4B">
      <w:pPr>
        <w:pStyle w:val="Heading4"/>
      </w:pPr>
      <w:r w:rsidRPr="00AE537F">
        <w:t>Sơ đồ chi tiết danh mục phía Admin</w:t>
      </w:r>
    </w:p>
    <w:p w14:paraId="05EF1D85" w14:textId="77777777" w:rsidR="009F3648" w:rsidRDefault="00BE23BB" w:rsidP="009F3648">
      <w:pPr>
        <w:keepNext/>
      </w:pPr>
      <w:r w:rsidRPr="00AE537F">
        <w:rPr>
          <w:rFonts w:ascii="Arial" w:hAnsi="Arial" w:cs="Arial"/>
          <w:noProof/>
          <w:lang w:val="en-US"/>
        </w:rPr>
        <w:drawing>
          <wp:inline distT="0" distB="0" distL="0" distR="0" wp14:anchorId="0571D690" wp14:editId="2DEB9989">
            <wp:extent cx="5760085" cy="3272155"/>
            <wp:effectExtent l="0" t="0" r="0" b="444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07157758" w14:textId="4625017A" w:rsidR="00B92B28" w:rsidRPr="009F3648" w:rsidRDefault="009F3648" w:rsidP="00485599">
      <w:pPr>
        <w:pStyle w:val="Caption"/>
        <w:rPr>
          <w:rFonts w:ascii="Arial" w:hAnsi="Arial" w:cs="Arial"/>
        </w:rPr>
      </w:pPr>
      <w:bookmarkStart w:id="54" w:name="_Toc11717957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19</w:t>
      </w:r>
      <w:r w:rsidR="00753801">
        <w:fldChar w:fldCharType="end"/>
      </w:r>
      <w:r w:rsidRPr="009F3648">
        <w:t xml:space="preserve"> Sơ đồ chi tiết danh mục phía Admin</w:t>
      </w:r>
      <w:bookmarkEnd w:id="54"/>
    </w:p>
    <w:p w14:paraId="038EF830" w14:textId="3DEBBEFF" w:rsidR="008B61B9" w:rsidRPr="00AE537F" w:rsidRDefault="009F3648" w:rsidP="00485599">
      <w:pPr>
        <w:pStyle w:val="Caption"/>
      </w:pPr>
      <w:r w:rsidRPr="00AE537F">
        <w:t xml:space="preserve"> </w:t>
      </w:r>
    </w:p>
    <w:p w14:paraId="070C1149" w14:textId="068DA8BC" w:rsidR="00BE23BB" w:rsidRPr="00AE537F" w:rsidRDefault="00BE23BB" w:rsidP="009D4E4B">
      <w:pPr>
        <w:pStyle w:val="Heading4"/>
      </w:pPr>
      <w:r w:rsidRPr="00AE537F">
        <w:lastRenderedPageBreak/>
        <w:t>Sơ đồ chi tiết sản phẩm phía Admin</w:t>
      </w:r>
    </w:p>
    <w:p w14:paraId="780F4A9F" w14:textId="77777777" w:rsidR="009F3648" w:rsidRDefault="00BE23BB" w:rsidP="009F3648">
      <w:pPr>
        <w:keepNext/>
      </w:pPr>
      <w:r w:rsidRPr="00AE537F">
        <w:rPr>
          <w:rFonts w:ascii="Arial" w:hAnsi="Arial" w:cs="Arial"/>
          <w:noProof/>
          <w:lang w:val="en-US"/>
        </w:rPr>
        <w:drawing>
          <wp:inline distT="0" distB="0" distL="0" distR="0" wp14:anchorId="7B41057C" wp14:editId="486B48C3">
            <wp:extent cx="5760085" cy="3272155"/>
            <wp:effectExtent l="0" t="0" r="0" b="444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F4B640A" w14:textId="3E13D4BC" w:rsidR="00B92B28" w:rsidRPr="009F3648" w:rsidRDefault="009F3648" w:rsidP="00485599">
      <w:pPr>
        <w:pStyle w:val="Caption"/>
        <w:rPr>
          <w:rFonts w:ascii="Arial" w:hAnsi="Arial" w:cs="Arial"/>
        </w:rPr>
      </w:pPr>
      <w:bookmarkStart w:id="55" w:name="_Toc11717957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20</w:t>
      </w:r>
      <w:r w:rsidR="00753801">
        <w:fldChar w:fldCharType="end"/>
      </w:r>
      <w:r w:rsidRPr="009F3648">
        <w:t xml:space="preserve"> Sơ đồ chi tiết sản phẩm phía Admin</w:t>
      </w:r>
      <w:bookmarkEnd w:id="55"/>
    </w:p>
    <w:p w14:paraId="431C4B64" w14:textId="217C7608" w:rsidR="008B61B9" w:rsidRPr="00AE537F" w:rsidRDefault="009F3648" w:rsidP="00485599">
      <w:pPr>
        <w:pStyle w:val="Caption"/>
      </w:pPr>
      <w:r w:rsidRPr="00AE537F">
        <w:t xml:space="preserve"> </w:t>
      </w:r>
    </w:p>
    <w:p w14:paraId="4BCAD31F" w14:textId="1ED3EC48" w:rsidR="00BE23BB" w:rsidRPr="00AE537F" w:rsidRDefault="00BE23BB" w:rsidP="009D4E4B">
      <w:pPr>
        <w:pStyle w:val="Heading4"/>
      </w:pPr>
      <w:r w:rsidRPr="00AE537F">
        <w:t>Sơ đồ chi tiết ảnh sản phẩm trong mục danh sách ảnh sản phẩm phía Admin</w:t>
      </w:r>
    </w:p>
    <w:p w14:paraId="2ABF1E05" w14:textId="77777777" w:rsidR="00B92B28" w:rsidRPr="00AE537F" w:rsidRDefault="00BE23BB" w:rsidP="00B92B28">
      <w:pPr>
        <w:keepNext/>
        <w:rPr>
          <w:rFonts w:ascii="Arial" w:hAnsi="Arial" w:cs="Arial"/>
        </w:rPr>
      </w:pPr>
      <w:r w:rsidRPr="00AE537F">
        <w:rPr>
          <w:rFonts w:ascii="Arial" w:hAnsi="Arial" w:cs="Arial"/>
          <w:noProof/>
          <w:lang w:val="en-US"/>
        </w:rPr>
        <w:drawing>
          <wp:inline distT="0" distB="0" distL="0" distR="0" wp14:anchorId="087C6893" wp14:editId="7EA31305">
            <wp:extent cx="5760085" cy="3272155"/>
            <wp:effectExtent l="0" t="0" r="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E986F29" w14:textId="2FC78D38" w:rsidR="008B61B9" w:rsidRPr="00AE537F" w:rsidRDefault="009F3648" w:rsidP="00485599">
      <w:pPr>
        <w:pStyle w:val="Caption"/>
      </w:pPr>
      <w:bookmarkStart w:id="56" w:name="_Toc11717957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21</w:t>
      </w:r>
      <w:r w:rsidR="00753801">
        <w:fldChar w:fldCharType="end"/>
      </w:r>
      <w:r w:rsidRPr="009F3648">
        <w:t xml:space="preserve"> Sơ đồ chi tiết ảnh sản phẩm trong mục danh sách ảnh sản phẩm phía Admin</w:t>
      </w:r>
      <w:bookmarkEnd w:id="56"/>
      <w:r w:rsidRPr="00AE537F">
        <w:t xml:space="preserve"> </w:t>
      </w:r>
    </w:p>
    <w:p w14:paraId="08BF2369" w14:textId="2F850EE0" w:rsidR="00BE23BB" w:rsidRPr="00AE537F" w:rsidRDefault="00BE23BB" w:rsidP="009D4E4B">
      <w:pPr>
        <w:pStyle w:val="Heading4"/>
      </w:pPr>
      <w:r w:rsidRPr="00AE537F">
        <w:lastRenderedPageBreak/>
        <w:t>Sơ đồ chi tiết vai trò phía Admin</w:t>
      </w:r>
    </w:p>
    <w:p w14:paraId="7192D41D" w14:textId="77777777" w:rsidR="007B72CC" w:rsidRPr="00AE537F" w:rsidRDefault="00BE23BB" w:rsidP="007B72CC">
      <w:pPr>
        <w:keepNext/>
        <w:rPr>
          <w:rFonts w:ascii="Arial" w:hAnsi="Arial" w:cs="Arial"/>
        </w:rPr>
      </w:pPr>
      <w:r w:rsidRPr="00AE537F">
        <w:rPr>
          <w:rFonts w:ascii="Arial" w:hAnsi="Arial" w:cs="Arial"/>
          <w:noProof/>
          <w:lang w:val="en-US"/>
        </w:rPr>
        <w:drawing>
          <wp:inline distT="0" distB="0" distL="0" distR="0" wp14:anchorId="27C49310" wp14:editId="4BB9EE4F">
            <wp:extent cx="5760085" cy="3275965"/>
            <wp:effectExtent l="0" t="0" r="0" b="63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1DB6EC69" w14:textId="4D663385" w:rsidR="008B61B9" w:rsidRPr="00AE537F" w:rsidRDefault="00074E93" w:rsidP="00485599">
      <w:pPr>
        <w:pStyle w:val="Caption"/>
      </w:pPr>
      <w:bookmarkStart w:id="57" w:name="_Toc11717957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22</w:t>
      </w:r>
      <w:r w:rsidR="00753801">
        <w:fldChar w:fldCharType="end"/>
      </w:r>
      <w:r w:rsidRPr="00074E93">
        <w:t xml:space="preserve"> Sơ đồ chi tiết vai trò phía Admin</w:t>
      </w:r>
      <w:bookmarkEnd w:id="57"/>
      <w:r w:rsidRPr="00AE537F">
        <w:t xml:space="preserve"> </w:t>
      </w:r>
    </w:p>
    <w:p w14:paraId="32ACF838" w14:textId="58ED2BD2" w:rsidR="00BE23BB" w:rsidRPr="00AE537F" w:rsidRDefault="00BE23BB" w:rsidP="009D4E4B">
      <w:pPr>
        <w:pStyle w:val="Heading4"/>
      </w:pPr>
      <w:r w:rsidRPr="00AE537F">
        <w:t>Sơ đồ chi tiết danh mục con phía Admin</w:t>
      </w:r>
    </w:p>
    <w:p w14:paraId="30BB482C" w14:textId="436C023D"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3B4AA77A" wp14:editId="693F7B59">
            <wp:extent cx="5760085" cy="32721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BCC92EF" w14:textId="0DD61356" w:rsidR="00BE23BB" w:rsidRPr="00AE537F" w:rsidRDefault="00074E93" w:rsidP="00485599">
      <w:pPr>
        <w:pStyle w:val="Caption"/>
      </w:pPr>
      <w:bookmarkStart w:id="58" w:name="_Toc11717957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23</w:t>
      </w:r>
      <w:r w:rsidR="00753801">
        <w:fldChar w:fldCharType="end"/>
      </w:r>
      <w:r w:rsidRPr="00074E93">
        <w:t xml:space="preserve"> Sơ đồ chi tiết danh mục con phía Admin</w:t>
      </w:r>
      <w:bookmarkEnd w:id="58"/>
      <w:r w:rsidRPr="00AE537F">
        <w:t xml:space="preserve"> </w:t>
      </w:r>
    </w:p>
    <w:p w14:paraId="122D913A" w14:textId="77777777" w:rsidR="00BE23BB" w:rsidRPr="00AE537F" w:rsidRDefault="00BE23BB" w:rsidP="009D4E4B">
      <w:pPr>
        <w:pStyle w:val="Heading4"/>
      </w:pPr>
      <w:r w:rsidRPr="00AE537F">
        <w:lastRenderedPageBreak/>
        <w:t>Sơ đồ chi tiết người dùng phía Admin</w:t>
      </w:r>
    </w:p>
    <w:p w14:paraId="0A6F0274" w14:textId="77777777" w:rsidR="00542A41" w:rsidRPr="00AE537F" w:rsidRDefault="00BE23BB" w:rsidP="00542A41">
      <w:pPr>
        <w:keepNext/>
        <w:rPr>
          <w:rFonts w:ascii="Arial" w:hAnsi="Arial" w:cs="Arial"/>
        </w:rPr>
      </w:pPr>
      <w:r w:rsidRPr="00AE537F">
        <w:rPr>
          <w:rFonts w:ascii="Arial" w:hAnsi="Arial" w:cs="Arial"/>
          <w:noProof/>
          <w:lang w:val="en-US"/>
        </w:rPr>
        <w:drawing>
          <wp:inline distT="0" distB="0" distL="0" distR="0" wp14:anchorId="3A07C4EB" wp14:editId="7799445E">
            <wp:extent cx="5760085" cy="3138805"/>
            <wp:effectExtent l="0" t="0" r="0" b="444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138805"/>
                    </a:xfrm>
                    <a:prstGeom prst="rect">
                      <a:avLst/>
                    </a:prstGeom>
                    <a:noFill/>
                    <a:ln>
                      <a:noFill/>
                    </a:ln>
                  </pic:spPr>
                </pic:pic>
              </a:graphicData>
            </a:graphic>
          </wp:inline>
        </w:drawing>
      </w:r>
    </w:p>
    <w:p w14:paraId="23C82DAD" w14:textId="32281DEE" w:rsidR="008B61B9" w:rsidRPr="00AE537F" w:rsidRDefault="00074E93" w:rsidP="00485599">
      <w:pPr>
        <w:pStyle w:val="Caption"/>
      </w:pPr>
      <w:bookmarkStart w:id="59" w:name="_Toc11717957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24</w:t>
      </w:r>
      <w:r w:rsidR="00753801">
        <w:fldChar w:fldCharType="end"/>
      </w:r>
      <w:r w:rsidRPr="00074E93">
        <w:t xml:space="preserve"> Sơ đồ chi tiết người dùng phía Admin</w:t>
      </w:r>
      <w:bookmarkEnd w:id="59"/>
      <w:r w:rsidRPr="00AE537F">
        <w:t xml:space="preserve"> </w:t>
      </w:r>
    </w:p>
    <w:p w14:paraId="2E546303" w14:textId="0D9838D0"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chỉnh</w:t>
      </w:r>
      <w:proofErr w:type="spellEnd"/>
      <w:r w:rsidRPr="00AE537F">
        <w:rPr>
          <w:lang w:val="en-US"/>
        </w:rPr>
        <w:t xml:space="preserve"> </w:t>
      </w:r>
      <w:proofErr w:type="spellStart"/>
      <w:r w:rsidRPr="00AE537F">
        <w:rPr>
          <w:lang w:val="en-US"/>
        </w:rPr>
        <w:t>sửa</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p>
    <w:p w14:paraId="04D15A3A" w14:textId="77777777" w:rsidR="00542A41" w:rsidRPr="00AE537F" w:rsidRDefault="00BE23BB" w:rsidP="00542A41">
      <w:pPr>
        <w:keepNext/>
        <w:rPr>
          <w:rFonts w:ascii="Arial" w:hAnsi="Arial" w:cs="Arial"/>
        </w:rPr>
      </w:pPr>
      <w:r w:rsidRPr="00AE537F">
        <w:rPr>
          <w:rFonts w:ascii="Arial" w:hAnsi="Arial" w:cs="Arial"/>
          <w:noProof/>
          <w:lang w:val="en-US"/>
        </w:rPr>
        <w:drawing>
          <wp:inline distT="0" distB="0" distL="0" distR="0" wp14:anchorId="571A3DCB" wp14:editId="5221DE7A">
            <wp:extent cx="5760085" cy="3690620"/>
            <wp:effectExtent l="0" t="0" r="0" b="508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28BE7165" w14:textId="3C44850C" w:rsidR="008B61B9" w:rsidRPr="00AE537F" w:rsidRDefault="00074E93" w:rsidP="00485599">
      <w:pPr>
        <w:pStyle w:val="Caption"/>
      </w:pPr>
      <w:bookmarkStart w:id="60" w:name="_Toc11717957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25</w:t>
      </w:r>
      <w:r w:rsidR="00753801">
        <w:fldChar w:fldCharType="end"/>
      </w:r>
      <w:r w:rsidRPr="00074E93">
        <w:t xml:space="preserve"> Sơ đồ chỉnh sửa banner phía Admin</w:t>
      </w:r>
      <w:bookmarkEnd w:id="60"/>
      <w:r w:rsidRPr="00AE537F">
        <w:t xml:space="preserve"> </w:t>
      </w:r>
    </w:p>
    <w:p w14:paraId="000EC3DE" w14:textId="518CFC78" w:rsidR="00BE23BB" w:rsidRPr="00AE537F" w:rsidRDefault="00BE23BB" w:rsidP="009D4E4B">
      <w:pPr>
        <w:pStyle w:val="Heading4"/>
      </w:pPr>
      <w:r w:rsidRPr="00AE537F">
        <w:lastRenderedPageBreak/>
        <w:t>Sơ đồ chỉnh sửa danh mục phía Admin</w:t>
      </w:r>
    </w:p>
    <w:p w14:paraId="2F109E5F" w14:textId="77777777" w:rsidR="00846F73" w:rsidRPr="00AE537F" w:rsidRDefault="00BE23BB" w:rsidP="00846F73">
      <w:pPr>
        <w:keepNext/>
        <w:rPr>
          <w:rFonts w:ascii="Arial" w:hAnsi="Arial" w:cs="Arial"/>
        </w:rPr>
      </w:pPr>
      <w:r w:rsidRPr="00AE537F">
        <w:rPr>
          <w:rFonts w:ascii="Arial" w:hAnsi="Arial" w:cs="Arial"/>
          <w:noProof/>
          <w:lang w:val="en-US"/>
        </w:rPr>
        <w:drawing>
          <wp:inline distT="0" distB="0" distL="0" distR="0" wp14:anchorId="24C16718" wp14:editId="26BA1387">
            <wp:extent cx="5760085" cy="37592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7EA51ABC" w14:textId="3BCCF83D" w:rsidR="008B61B9" w:rsidRPr="00AE537F" w:rsidRDefault="00074E93" w:rsidP="00485599">
      <w:pPr>
        <w:pStyle w:val="Caption"/>
      </w:pPr>
      <w:bookmarkStart w:id="61" w:name="_Toc11717957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26</w:t>
      </w:r>
      <w:r w:rsidR="00753801">
        <w:fldChar w:fldCharType="end"/>
      </w:r>
      <w:r w:rsidRPr="00074E93">
        <w:t xml:space="preserve"> Sơ đồ chỉnh sửa danh mục phía Admin</w:t>
      </w:r>
      <w:bookmarkEnd w:id="61"/>
      <w:r w:rsidRPr="00AE537F">
        <w:t xml:space="preserve"> </w:t>
      </w:r>
    </w:p>
    <w:p w14:paraId="7EF8768B" w14:textId="2D10F573" w:rsidR="00BE23BB" w:rsidRPr="00AE537F" w:rsidRDefault="00BE23BB" w:rsidP="009D4E4B">
      <w:pPr>
        <w:pStyle w:val="Heading4"/>
      </w:pPr>
      <w:r w:rsidRPr="00AE537F">
        <w:lastRenderedPageBreak/>
        <w:t>Sơ đồ chỉnh sửa ảnh người dùng phía Admin</w:t>
      </w:r>
    </w:p>
    <w:p w14:paraId="1CE89EB2" w14:textId="10CDF71A"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2A9CCF19" wp14:editId="066FF9C7">
            <wp:extent cx="5760085" cy="394652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231CD13B" w14:textId="399E72E8" w:rsidR="00BE23BB" w:rsidRPr="00AE537F" w:rsidRDefault="00074E93" w:rsidP="00485599">
      <w:pPr>
        <w:pStyle w:val="Caption"/>
      </w:pPr>
      <w:bookmarkStart w:id="62" w:name="_Toc11717958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27</w:t>
      </w:r>
      <w:r w:rsidR="00753801">
        <w:fldChar w:fldCharType="end"/>
      </w:r>
      <w:r w:rsidRPr="00074E93">
        <w:t xml:space="preserve"> Sơ đồ chỉnh sửa ảnh người dùng phía Admin</w:t>
      </w:r>
      <w:bookmarkEnd w:id="62"/>
      <w:r w:rsidRPr="00AE537F">
        <w:t xml:space="preserve"> </w:t>
      </w:r>
    </w:p>
    <w:p w14:paraId="2393919D" w14:textId="77777777" w:rsidR="00BE23BB" w:rsidRPr="00AE537F" w:rsidRDefault="00BE23BB" w:rsidP="009D4E4B">
      <w:pPr>
        <w:pStyle w:val="Heading4"/>
      </w:pPr>
      <w:r w:rsidRPr="00AE537F">
        <w:lastRenderedPageBreak/>
        <w:t>Sơ đồ chỉnh sửa sản phẩm phía Admin</w:t>
      </w:r>
    </w:p>
    <w:p w14:paraId="11D53E1C" w14:textId="77777777" w:rsidR="00074E93" w:rsidRDefault="00BE23BB" w:rsidP="00074E93">
      <w:pPr>
        <w:keepNext/>
      </w:pPr>
      <w:r w:rsidRPr="00AE537F">
        <w:rPr>
          <w:rFonts w:ascii="Arial" w:hAnsi="Arial" w:cs="Arial"/>
          <w:noProof/>
          <w:lang w:val="en-US"/>
        </w:rPr>
        <w:drawing>
          <wp:inline distT="0" distB="0" distL="0" distR="0" wp14:anchorId="5CC1C194" wp14:editId="2A228328">
            <wp:extent cx="5760085" cy="3690620"/>
            <wp:effectExtent l="0" t="0" r="0" b="508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141A27AF" w14:textId="2C1D831A" w:rsidR="00846F73" w:rsidRPr="00074E93" w:rsidRDefault="00074E93" w:rsidP="00485599">
      <w:pPr>
        <w:pStyle w:val="Caption"/>
        <w:rPr>
          <w:rFonts w:ascii="Arial" w:hAnsi="Arial" w:cs="Arial"/>
        </w:rPr>
      </w:pPr>
      <w:bookmarkStart w:id="63" w:name="_Toc11717958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28</w:t>
      </w:r>
      <w:r w:rsidR="00753801">
        <w:fldChar w:fldCharType="end"/>
      </w:r>
      <w:r w:rsidRPr="00074E93">
        <w:t xml:space="preserve"> Sơ đồ chỉnh sửa sản phẩm phía Admin</w:t>
      </w:r>
      <w:bookmarkEnd w:id="63"/>
    </w:p>
    <w:p w14:paraId="4E28B4FD" w14:textId="797975CB" w:rsidR="008B61B9" w:rsidRPr="00AE537F" w:rsidRDefault="00074E93" w:rsidP="00485599">
      <w:pPr>
        <w:pStyle w:val="Caption"/>
      </w:pPr>
      <w:r w:rsidRPr="00AE537F">
        <w:t xml:space="preserve"> </w:t>
      </w:r>
    </w:p>
    <w:p w14:paraId="6A0710B3" w14:textId="1EFF95F6" w:rsidR="00BE23BB" w:rsidRPr="00AE537F" w:rsidRDefault="00BE23BB" w:rsidP="009D4E4B">
      <w:pPr>
        <w:pStyle w:val="Heading4"/>
      </w:pPr>
      <w:r w:rsidRPr="00AE537F">
        <w:lastRenderedPageBreak/>
        <w:t>Sơ đồ chỉnh sửa ảnh sản phẩm trong mục danh sách ảnh sản phẩm phía Admin</w:t>
      </w:r>
    </w:p>
    <w:p w14:paraId="466F93B7" w14:textId="77777777" w:rsidR="00074E93" w:rsidRDefault="00BE23BB" w:rsidP="00074E93">
      <w:pPr>
        <w:keepNext/>
      </w:pPr>
      <w:r w:rsidRPr="00AE537F">
        <w:rPr>
          <w:rFonts w:ascii="Arial" w:hAnsi="Arial" w:cs="Arial"/>
          <w:noProof/>
          <w:lang w:val="en-US"/>
        </w:rPr>
        <w:drawing>
          <wp:inline distT="0" distB="0" distL="0" distR="0" wp14:anchorId="102C4042" wp14:editId="19956AA1">
            <wp:extent cx="5760085" cy="3690620"/>
            <wp:effectExtent l="0" t="0" r="0" b="508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5E45E59B" w14:textId="73521CE3" w:rsidR="00846F73" w:rsidRPr="00074E93" w:rsidRDefault="00074E93" w:rsidP="00485599">
      <w:pPr>
        <w:pStyle w:val="Caption"/>
        <w:rPr>
          <w:rFonts w:ascii="Arial" w:hAnsi="Arial" w:cs="Arial"/>
        </w:rPr>
      </w:pPr>
      <w:bookmarkStart w:id="64" w:name="_Toc11717958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29</w:t>
      </w:r>
      <w:r w:rsidR="00753801">
        <w:fldChar w:fldCharType="end"/>
      </w:r>
      <w:r w:rsidRPr="00074E93">
        <w:t xml:space="preserve"> Sơ đồ chỉnh sửa ảnh sản phẩm trong mục danh sách ảnh sản phẩm phía Admin</w:t>
      </w:r>
      <w:bookmarkEnd w:id="64"/>
    </w:p>
    <w:p w14:paraId="3ECA06E0" w14:textId="23C76484" w:rsidR="008B61B9" w:rsidRPr="00AE537F" w:rsidRDefault="00074E93" w:rsidP="00485599">
      <w:pPr>
        <w:pStyle w:val="Caption"/>
      </w:pPr>
      <w:r w:rsidRPr="00AE537F">
        <w:t xml:space="preserve"> </w:t>
      </w:r>
    </w:p>
    <w:p w14:paraId="578182FA" w14:textId="0AB437B6" w:rsidR="00BE23BB" w:rsidRPr="00AE537F" w:rsidRDefault="00BE23BB" w:rsidP="009D4E4B">
      <w:pPr>
        <w:pStyle w:val="Heading4"/>
      </w:pPr>
      <w:r w:rsidRPr="00AE537F">
        <w:lastRenderedPageBreak/>
        <w:t>Sơ đồ chỉnh sửa thông tin cá nhân người dùng hiện tại phía Admin</w:t>
      </w:r>
    </w:p>
    <w:p w14:paraId="3C055D66" w14:textId="77777777" w:rsidR="00074E93" w:rsidRDefault="00BE23BB" w:rsidP="00074E93">
      <w:pPr>
        <w:keepNext/>
      </w:pPr>
      <w:r w:rsidRPr="00AE537F">
        <w:rPr>
          <w:rFonts w:ascii="Arial" w:hAnsi="Arial" w:cs="Arial"/>
          <w:noProof/>
          <w:lang w:val="en-US"/>
        </w:rPr>
        <w:drawing>
          <wp:inline distT="0" distB="0" distL="0" distR="0" wp14:anchorId="0CA9D043" wp14:editId="12F398A7">
            <wp:extent cx="5760085" cy="3230245"/>
            <wp:effectExtent l="0" t="0" r="0" b="825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3284725E" w14:textId="12532535" w:rsidR="009904F0" w:rsidRPr="00074E93" w:rsidRDefault="00074E93" w:rsidP="00485599">
      <w:pPr>
        <w:pStyle w:val="Caption"/>
        <w:rPr>
          <w:rFonts w:ascii="Arial" w:hAnsi="Arial" w:cs="Arial"/>
        </w:rPr>
      </w:pPr>
      <w:bookmarkStart w:id="65" w:name="_Toc11717958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30</w:t>
      </w:r>
      <w:r w:rsidR="00753801">
        <w:fldChar w:fldCharType="end"/>
      </w:r>
      <w:r w:rsidRPr="00074E93">
        <w:t xml:space="preserve"> Sơ đồ chỉnh sửa thông tin cá nhân người dùng hiện tại phía Admin</w:t>
      </w:r>
      <w:bookmarkEnd w:id="65"/>
    </w:p>
    <w:p w14:paraId="4C7EBD8A" w14:textId="34E74C22" w:rsidR="008B61B9" w:rsidRPr="00AE537F" w:rsidRDefault="00074E93" w:rsidP="00485599">
      <w:pPr>
        <w:pStyle w:val="Caption"/>
      </w:pPr>
      <w:r w:rsidRPr="00AE537F">
        <w:t xml:space="preserve"> </w:t>
      </w:r>
    </w:p>
    <w:p w14:paraId="1E943083" w14:textId="67769D55" w:rsidR="00BE23BB" w:rsidRPr="00AE537F" w:rsidRDefault="00BE23BB" w:rsidP="009D4E4B">
      <w:pPr>
        <w:pStyle w:val="Heading4"/>
      </w:pPr>
      <w:r w:rsidRPr="00AE537F">
        <w:t>Sơ đồ chỉnh sửa vai trò phía Admin</w:t>
      </w:r>
    </w:p>
    <w:p w14:paraId="2166A614" w14:textId="77777777" w:rsidR="00074E93" w:rsidRDefault="00BE23BB" w:rsidP="00074E93">
      <w:pPr>
        <w:keepNext/>
      </w:pPr>
      <w:r w:rsidRPr="00AE537F">
        <w:rPr>
          <w:rFonts w:ascii="Arial" w:hAnsi="Arial" w:cs="Arial"/>
          <w:noProof/>
          <w:lang w:val="en-US"/>
        </w:rPr>
        <w:drawing>
          <wp:inline distT="0" distB="0" distL="0" distR="0" wp14:anchorId="69A75B3A" wp14:editId="041E6F6B">
            <wp:extent cx="5760085" cy="37592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5D8E1B5" w14:textId="6B78FB8E" w:rsidR="009904F0" w:rsidRPr="00074E93" w:rsidRDefault="00074E93" w:rsidP="00485599">
      <w:pPr>
        <w:pStyle w:val="Caption"/>
        <w:rPr>
          <w:rFonts w:ascii="Arial" w:hAnsi="Arial" w:cs="Arial"/>
        </w:rPr>
      </w:pPr>
      <w:bookmarkStart w:id="66" w:name="_Toc11717958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31</w:t>
      </w:r>
      <w:r w:rsidR="00753801">
        <w:fldChar w:fldCharType="end"/>
      </w:r>
      <w:r w:rsidRPr="00074E93">
        <w:t xml:space="preserve"> Sơ đồ chỉnh sửa vai trò phía Admin</w:t>
      </w:r>
      <w:bookmarkEnd w:id="66"/>
    </w:p>
    <w:p w14:paraId="14EB6CD4" w14:textId="0BBE46A2" w:rsidR="008B61B9" w:rsidRPr="00AE537F" w:rsidRDefault="00074E93" w:rsidP="00485599">
      <w:pPr>
        <w:pStyle w:val="Caption"/>
      </w:pPr>
      <w:r w:rsidRPr="00AE537F">
        <w:t xml:space="preserve"> </w:t>
      </w:r>
    </w:p>
    <w:p w14:paraId="4131EEE1" w14:textId="353A340B" w:rsidR="00BE23BB" w:rsidRPr="00AE537F" w:rsidRDefault="00BE23BB" w:rsidP="009D4E4B">
      <w:pPr>
        <w:pStyle w:val="Heading4"/>
      </w:pPr>
      <w:r w:rsidRPr="00AE537F">
        <w:lastRenderedPageBreak/>
        <w:t>Sơ đồ chỉnh sửa danh mục con phía Admin</w:t>
      </w:r>
    </w:p>
    <w:p w14:paraId="0D0253AF" w14:textId="77777777" w:rsidR="009A0458" w:rsidRDefault="00BE23BB" w:rsidP="009A0458">
      <w:pPr>
        <w:keepNext/>
      </w:pPr>
      <w:r w:rsidRPr="00AE537F">
        <w:rPr>
          <w:rFonts w:ascii="Arial" w:hAnsi="Arial" w:cs="Arial"/>
          <w:noProof/>
          <w:lang w:val="en-US"/>
        </w:rPr>
        <w:drawing>
          <wp:inline distT="0" distB="0" distL="0" distR="0" wp14:anchorId="5463A573" wp14:editId="29C6A587">
            <wp:extent cx="5760085" cy="3690620"/>
            <wp:effectExtent l="0" t="0" r="0" b="508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7CAB0524" w14:textId="0123E44F" w:rsidR="009F18CA" w:rsidRPr="009A0458" w:rsidRDefault="009A0458" w:rsidP="00485599">
      <w:pPr>
        <w:pStyle w:val="Caption"/>
        <w:rPr>
          <w:rFonts w:ascii="Arial" w:hAnsi="Arial" w:cs="Arial"/>
        </w:rPr>
      </w:pPr>
      <w:bookmarkStart w:id="67" w:name="_Toc11717958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32</w:t>
      </w:r>
      <w:r w:rsidR="00753801">
        <w:fldChar w:fldCharType="end"/>
      </w:r>
      <w:r w:rsidRPr="009A0458">
        <w:t xml:space="preserve"> Sơ đồ chỉnh sửa danh mục con phía Admin</w:t>
      </w:r>
      <w:bookmarkEnd w:id="67"/>
    </w:p>
    <w:p w14:paraId="670690C6" w14:textId="1E55FB19" w:rsidR="008B61B9" w:rsidRPr="00AE537F" w:rsidRDefault="009A0458" w:rsidP="00485599">
      <w:pPr>
        <w:pStyle w:val="Caption"/>
      </w:pPr>
      <w:r w:rsidRPr="00AE537F">
        <w:t xml:space="preserve"> </w:t>
      </w:r>
    </w:p>
    <w:p w14:paraId="2578D872" w14:textId="26BACAE6" w:rsidR="00BE23BB" w:rsidRPr="00AE537F" w:rsidRDefault="00BE23BB" w:rsidP="009D4E4B">
      <w:pPr>
        <w:pStyle w:val="Heading4"/>
      </w:pPr>
      <w:r w:rsidRPr="00AE537F">
        <w:lastRenderedPageBreak/>
        <w:t>Sơ đồ chỉnh sửa người dùng phía Admin</w:t>
      </w:r>
    </w:p>
    <w:p w14:paraId="52C040F7" w14:textId="77777777" w:rsidR="009A0458" w:rsidRDefault="00BE23BB" w:rsidP="009A0458">
      <w:pPr>
        <w:keepNext/>
      </w:pPr>
      <w:r w:rsidRPr="00AE537F">
        <w:rPr>
          <w:rFonts w:ascii="Arial" w:hAnsi="Arial" w:cs="Arial"/>
          <w:noProof/>
          <w:lang w:val="en-US"/>
        </w:rPr>
        <w:drawing>
          <wp:inline distT="0" distB="0" distL="0" distR="0" wp14:anchorId="0DCEFD67" wp14:editId="0874A493">
            <wp:extent cx="5760085" cy="375920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2FBC36F2" w14:textId="04622060" w:rsidR="009F18CA" w:rsidRPr="009A0458" w:rsidRDefault="009A0458" w:rsidP="00485599">
      <w:pPr>
        <w:pStyle w:val="Caption"/>
        <w:rPr>
          <w:rFonts w:ascii="Arial" w:hAnsi="Arial" w:cs="Arial"/>
        </w:rPr>
      </w:pPr>
      <w:bookmarkStart w:id="68" w:name="_Toc11717958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33</w:t>
      </w:r>
      <w:r w:rsidR="00753801">
        <w:fldChar w:fldCharType="end"/>
      </w:r>
      <w:r w:rsidRPr="009A0458">
        <w:t xml:space="preserve"> Sơ đồ chỉnh sửa người dùng phía Admin</w:t>
      </w:r>
      <w:bookmarkEnd w:id="68"/>
    </w:p>
    <w:p w14:paraId="7AD0DEAF" w14:textId="3A7E986A" w:rsidR="008B61B9" w:rsidRPr="00AE537F" w:rsidRDefault="009A0458" w:rsidP="00485599">
      <w:pPr>
        <w:pStyle w:val="Caption"/>
      </w:pPr>
      <w:r w:rsidRPr="00AE537F">
        <w:t xml:space="preserve"> </w:t>
      </w:r>
    </w:p>
    <w:p w14:paraId="109EEA55" w14:textId="01ECF71E" w:rsidR="00BE23BB" w:rsidRPr="00AE537F" w:rsidRDefault="00BE23BB" w:rsidP="009D4E4B">
      <w:pPr>
        <w:pStyle w:val="Heading4"/>
      </w:pPr>
      <w:r w:rsidRPr="00AE537F">
        <w:t>Sơ đồ quên mật khẩu phía Admin</w:t>
      </w:r>
    </w:p>
    <w:p w14:paraId="3B9078F3" w14:textId="53993542"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58DC1CFA" wp14:editId="46FE657E">
            <wp:extent cx="5760085" cy="35502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550285"/>
                    </a:xfrm>
                    <a:prstGeom prst="rect">
                      <a:avLst/>
                    </a:prstGeom>
                    <a:noFill/>
                    <a:ln>
                      <a:noFill/>
                    </a:ln>
                  </pic:spPr>
                </pic:pic>
              </a:graphicData>
            </a:graphic>
          </wp:inline>
        </w:drawing>
      </w:r>
    </w:p>
    <w:p w14:paraId="42725EB0" w14:textId="16BAA061" w:rsidR="00BD4FD4" w:rsidRPr="00AE537F" w:rsidRDefault="009A0458" w:rsidP="00485599">
      <w:pPr>
        <w:pStyle w:val="Caption"/>
      </w:pPr>
      <w:bookmarkStart w:id="69" w:name="_Toc11717958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34</w:t>
      </w:r>
      <w:r w:rsidR="00753801">
        <w:fldChar w:fldCharType="end"/>
      </w:r>
      <w:r w:rsidRPr="009A0458">
        <w:t xml:space="preserve"> Sơ đồ quên mật khẩu phía Admin</w:t>
      </w:r>
      <w:bookmarkEnd w:id="69"/>
      <w:r w:rsidRPr="00AE537F">
        <w:t xml:space="preserve"> </w:t>
      </w:r>
    </w:p>
    <w:p w14:paraId="3FC4EBB4" w14:textId="37A4A59E" w:rsidR="00BE23BB" w:rsidRPr="00AE537F" w:rsidRDefault="00BE23BB" w:rsidP="009D4E4B">
      <w:pPr>
        <w:pStyle w:val="Heading4"/>
      </w:pPr>
      <w:r w:rsidRPr="00AE537F">
        <w:lastRenderedPageBreak/>
        <w:t>Sơ đồ đăng nhập phía Admin</w:t>
      </w:r>
    </w:p>
    <w:p w14:paraId="3C25278B" w14:textId="77777777" w:rsidR="009A0458" w:rsidRDefault="00BE23BB" w:rsidP="009A0458">
      <w:pPr>
        <w:keepNext/>
      </w:pPr>
      <w:r w:rsidRPr="00AE537F">
        <w:rPr>
          <w:rFonts w:ascii="Arial" w:hAnsi="Arial" w:cs="Arial"/>
          <w:noProof/>
          <w:lang w:val="en-US"/>
        </w:rPr>
        <w:drawing>
          <wp:inline distT="0" distB="0" distL="0" distR="0" wp14:anchorId="0F508461" wp14:editId="30C71BE7">
            <wp:extent cx="5753100" cy="45720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35BDCDE5" w14:textId="7D08CDE4" w:rsidR="00A9617A" w:rsidRPr="009A0458" w:rsidRDefault="009A0458" w:rsidP="00485599">
      <w:pPr>
        <w:pStyle w:val="Caption"/>
        <w:rPr>
          <w:rFonts w:ascii="Arial" w:hAnsi="Arial" w:cs="Arial"/>
        </w:rPr>
      </w:pPr>
      <w:bookmarkStart w:id="70" w:name="_Toc11717958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35</w:t>
      </w:r>
      <w:r w:rsidR="00753801">
        <w:fldChar w:fldCharType="end"/>
      </w:r>
      <w:r w:rsidRPr="009A0458">
        <w:t xml:space="preserve"> Sơ đồ đăng nhập phía Admin</w:t>
      </w:r>
      <w:bookmarkEnd w:id="70"/>
    </w:p>
    <w:p w14:paraId="69FA3C12" w14:textId="031824B6" w:rsidR="008B61B9" w:rsidRPr="00AE537F" w:rsidRDefault="009A0458" w:rsidP="00485599">
      <w:pPr>
        <w:pStyle w:val="Caption"/>
      </w:pPr>
      <w:r w:rsidRPr="00AE537F">
        <w:t xml:space="preserve"> </w:t>
      </w:r>
    </w:p>
    <w:p w14:paraId="4E11A705" w14:textId="18DCCEE7" w:rsidR="00BE23BB" w:rsidRPr="00AE537F" w:rsidRDefault="00BE23BB" w:rsidP="009D4E4B">
      <w:pPr>
        <w:pStyle w:val="Heading4"/>
      </w:pPr>
      <w:r w:rsidRPr="00AE537F">
        <w:t>Sơ đồ đăng xuất phía Admin</w:t>
      </w:r>
    </w:p>
    <w:p w14:paraId="350CEAD0" w14:textId="77777777" w:rsidR="009A0458" w:rsidRDefault="00BE23BB" w:rsidP="009A0458">
      <w:pPr>
        <w:keepNext/>
      </w:pPr>
      <w:r w:rsidRPr="00AE537F">
        <w:rPr>
          <w:rFonts w:ascii="Arial" w:hAnsi="Arial" w:cs="Arial"/>
          <w:noProof/>
          <w:lang w:val="en-US"/>
        </w:rPr>
        <w:drawing>
          <wp:inline distT="0" distB="0" distL="0" distR="0" wp14:anchorId="1EF343C0" wp14:editId="1420B515">
            <wp:extent cx="5760085" cy="25527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16413C3B" w14:textId="36E03C31" w:rsidR="00BE23BB" w:rsidRPr="009A0458" w:rsidRDefault="009A0458" w:rsidP="00485599">
      <w:pPr>
        <w:pStyle w:val="Caption"/>
        <w:rPr>
          <w:rFonts w:ascii="Arial" w:hAnsi="Arial" w:cs="Arial"/>
        </w:rPr>
      </w:pPr>
      <w:bookmarkStart w:id="71" w:name="_Toc11717958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36</w:t>
      </w:r>
      <w:r w:rsidR="00753801">
        <w:fldChar w:fldCharType="end"/>
      </w:r>
      <w:r w:rsidRPr="009A0458">
        <w:t xml:space="preserve"> Sơ đồ đăng xuất phía Admin</w:t>
      </w:r>
      <w:bookmarkEnd w:id="71"/>
    </w:p>
    <w:p w14:paraId="5FB0514A" w14:textId="6DB8B8AA" w:rsidR="00BE23BB" w:rsidRPr="00AE537F" w:rsidRDefault="009A0458" w:rsidP="00485599">
      <w:pPr>
        <w:pStyle w:val="Caption"/>
      </w:pPr>
      <w:r w:rsidRPr="00AE537F">
        <w:lastRenderedPageBreak/>
        <w:t xml:space="preserve"> </w:t>
      </w:r>
    </w:p>
    <w:p w14:paraId="0A2B6405" w14:textId="77777777" w:rsidR="00BE23BB" w:rsidRPr="00AE537F" w:rsidRDefault="00BE23BB" w:rsidP="009D4E4B">
      <w:pPr>
        <w:pStyle w:val="Heading4"/>
      </w:pPr>
      <w:r w:rsidRPr="00AE537F">
        <w:t>Sơ đồ danh sách ảnh sản phẩm phía Admin</w:t>
      </w:r>
    </w:p>
    <w:p w14:paraId="7F5A9E3A" w14:textId="77777777" w:rsidR="00D733F6" w:rsidRDefault="00BE23BB" w:rsidP="00D733F6">
      <w:pPr>
        <w:keepNext/>
      </w:pPr>
      <w:r w:rsidRPr="00AE537F">
        <w:rPr>
          <w:rFonts w:ascii="Arial" w:hAnsi="Arial" w:cs="Arial"/>
          <w:noProof/>
          <w:lang w:val="en-US"/>
        </w:rPr>
        <w:drawing>
          <wp:inline distT="0" distB="0" distL="0" distR="0" wp14:anchorId="757ACD4D" wp14:editId="79FCF0C7">
            <wp:extent cx="5760085" cy="278511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5CE27EB8" w14:textId="601A4758" w:rsidR="00A9617A" w:rsidRPr="00D733F6" w:rsidRDefault="00D733F6" w:rsidP="00485599">
      <w:pPr>
        <w:pStyle w:val="Caption"/>
        <w:rPr>
          <w:rFonts w:ascii="Arial" w:hAnsi="Arial" w:cs="Arial"/>
        </w:rPr>
      </w:pPr>
      <w:bookmarkStart w:id="72" w:name="_Toc11717959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37</w:t>
      </w:r>
      <w:r w:rsidR="00753801">
        <w:fldChar w:fldCharType="end"/>
      </w:r>
      <w:r w:rsidRPr="00D733F6">
        <w:t xml:space="preserve"> Sơ đồ danh sách ảnh sản phẩm phía Admin</w:t>
      </w:r>
      <w:bookmarkEnd w:id="72"/>
    </w:p>
    <w:p w14:paraId="7B9835FF" w14:textId="2DFD31D7" w:rsidR="008B61B9" w:rsidRPr="00AE537F" w:rsidRDefault="00D733F6" w:rsidP="00485599">
      <w:pPr>
        <w:pStyle w:val="Caption"/>
      </w:pPr>
      <w:r w:rsidRPr="00AE537F">
        <w:t xml:space="preserve"> </w:t>
      </w:r>
    </w:p>
    <w:p w14:paraId="6AC3E93E" w14:textId="3FDF7BAB" w:rsidR="00BE23BB" w:rsidRPr="00AE537F" w:rsidRDefault="00BE23BB" w:rsidP="009D4E4B">
      <w:pPr>
        <w:pStyle w:val="Heading4"/>
      </w:pPr>
      <w:r w:rsidRPr="00AE537F">
        <w:t>Sơ đồ danh sách sản phẩm phía Admin</w:t>
      </w:r>
    </w:p>
    <w:p w14:paraId="6D7B331B" w14:textId="77777777" w:rsidR="00D733F6" w:rsidRDefault="00BE23BB" w:rsidP="00D733F6">
      <w:pPr>
        <w:keepNext/>
      </w:pPr>
      <w:r w:rsidRPr="00AE537F">
        <w:rPr>
          <w:rFonts w:ascii="Arial" w:hAnsi="Arial" w:cs="Arial"/>
          <w:noProof/>
          <w:lang w:val="en-US"/>
        </w:rPr>
        <w:drawing>
          <wp:inline distT="0" distB="0" distL="0" distR="0" wp14:anchorId="0322F7CA" wp14:editId="21B50A9A">
            <wp:extent cx="5760085" cy="278511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DB0775A" w14:textId="576E8715" w:rsidR="0017259C" w:rsidRPr="00D733F6" w:rsidRDefault="00D733F6" w:rsidP="00485599">
      <w:pPr>
        <w:pStyle w:val="Caption"/>
        <w:rPr>
          <w:rFonts w:ascii="Arial" w:hAnsi="Arial" w:cs="Arial"/>
        </w:rPr>
      </w:pPr>
      <w:bookmarkStart w:id="73" w:name="_Toc11717959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38</w:t>
      </w:r>
      <w:r w:rsidR="00753801">
        <w:fldChar w:fldCharType="end"/>
      </w:r>
      <w:r w:rsidRPr="00D733F6">
        <w:t xml:space="preserve"> Sơ đồ danh sách sản phẩm phía Admin</w:t>
      </w:r>
      <w:bookmarkEnd w:id="73"/>
    </w:p>
    <w:p w14:paraId="07F04D00" w14:textId="2F78B786" w:rsidR="008B61B9" w:rsidRPr="00AE537F" w:rsidRDefault="00D733F6" w:rsidP="00485599">
      <w:pPr>
        <w:pStyle w:val="Caption"/>
      </w:pPr>
      <w:r w:rsidRPr="00AE537F">
        <w:t xml:space="preserve"> </w:t>
      </w:r>
    </w:p>
    <w:p w14:paraId="66218C6F" w14:textId="195C608A" w:rsidR="00BE23BB" w:rsidRPr="00AE537F" w:rsidRDefault="00BE23BB" w:rsidP="009D4E4B">
      <w:pPr>
        <w:pStyle w:val="Heading4"/>
      </w:pPr>
      <w:r w:rsidRPr="00AE537F">
        <w:lastRenderedPageBreak/>
        <w:t>Sơ đồ danh sách vai trò phía Admin</w:t>
      </w:r>
    </w:p>
    <w:p w14:paraId="6BD50CA5" w14:textId="77777777" w:rsidR="00D733F6" w:rsidRDefault="00BE23BB" w:rsidP="00D733F6">
      <w:pPr>
        <w:keepNext/>
      </w:pPr>
      <w:r w:rsidRPr="00AE537F">
        <w:rPr>
          <w:rFonts w:ascii="Arial" w:hAnsi="Arial" w:cs="Arial"/>
          <w:noProof/>
          <w:lang w:val="en-US"/>
        </w:rPr>
        <w:drawing>
          <wp:inline distT="0" distB="0" distL="0" distR="0" wp14:anchorId="6F88BAC0" wp14:editId="14A67784">
            <wp:extent cx="5760085" cy="278511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755812AF" w14:textId="4560D548" w:rsidR="0017259C" w:rsidRPr="00D733F6" w:rsidRDefault="00D733F6" w:rsidP="00485599">
      <w:pPr>
        <w:pStyle w:val="Caption"/>
        <w:rPr>
          <w:rFonts w:ascii="Arial" w:hAnsi="Arial" w:cs="Arial"/>
        </w:rPr>
      </w:pPr>
      <w:bookmarkStart w:id="74" w:name="_Toc11717959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39</w:t>
      </w:r>
      <w:r w:rsidR="00753801">
        <w:fldChar w:fldCharType="end"/>
      </w:r>
      <w:r w:rsidRPr="00D733F6">
        <w:t xml:space="preserve"> Sơ đồ danh sách vai trò phía Admin</w:t>
      </w:r>
      <w:bookmarkEnd w:id="74"/>
    </w:p>
    <w:p w14:paraId="6B1B1BBD" w14:textId="57E65AB0" w:rsidR="008B61B9" w:rsidRPr="00AE537F" w:rsidRDefault="00D733F6" w:rsidP="00485599">
      <w:pPr>
        <w:pStyle w:val="Caption"/>
      </w:pPr>
      <w:r w:rsidRPr="00AE537F">
        <w:t xml:space="preserve"> </w:t>
      </w:r>
    </w:p>
    <w:p w14:paraId="325BA859" w14:textId="28C6BBB0" w:rsidR="00BE23BB" w:rsidRPr="00AE537F" w:rsidRDefault="00BE23BB" w:rsidP="009D4E4B">
      <w:pPr>
        <w:pStyle w:val="Heading4"/>
      </w:pPr>
      <w:r w:rsidRPr="00AE537F">
        <w:t>Sơ đồ hiển thị thông tin cá nhân người dung hiện tại phía Admin</w:t>
      </w:r>
    </w:p>
    <w:p w14:paraId="04599EBC" w14:textId="77777777" w:rsidR="0017259C" w:rsidRPr="00AE537F" w:rsidRDefault="00BE23BB" w:rsidP="0017259C">
      <w:pPr>
        <w:keepNext/>
        <w:rPr>
          <w:rFonts w:ascii="Arial" w:hAnsi="Arial" w:cs="Arial"/>
        </w:rPr>
      </w:pPr>
      <w:r w:rsidRPr="00AE537F">
        <w:rPr>
          <w:rFonts w:ascii="Arial" w:hAnsi="Arial" w:cs="Arial"/>
          <w:noProof/>
          <w:lang w:val="en-US"/>
        </w:rPr>
        <w:drawing>
          <wp:inline distT="0" distB="0" distL="0" distR="0" wp14:anchorId="6B7144B2" wp14:editId="4A56E117">
            <wp:extent cx="5753100" cy="448056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56DF8325" w14:textId="5B88E00F" w:rsidR="008B61B9" w:rsidRDefault="00D733F6" w:rsidP="00485599">
      <w:pPr>
        <w:pStyle w:val="Caption"/>
      </w:pPr>
      <w:bookmarkStart w:id="75" w:name="_Toc11717959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40</w:t>
      </w:r>
      <w:r w:rsidR="00753801">
        <w:fldChar w:fldCharType="end"/>
      </w:r>
      <w:r w:rsidRPr="00D733F6">
        <w:t xml:space="preserve"> Sơ đồ hiển thị thông tin cá nhân người dung hiện tại phía Admin</w:t>
      </w:r>
      <w:bookmarkEnd w:id="75"/>
    </w:p>
    <w:p w14:paraId="2D0893AA" w14:textId="77777777" w:rsidR="0012737A" w:rsidRPr="0012737A" w:rsidRDefault="0012737A" w:rsidP="0012737A"/>
    <w:p w14:paraId="256D10CD" w14:textId="0A040279" w:rsidR="00BE23BB" w:rsidRPr="00AE537F" w:rsidRDefault="00BE23BB" w:rsidP="009D4E4B">
      <w:pPr>
        <w:pStyle w:val="Heading4"/>
      </w:pPr>
      <w:r w:rsidRPr="00AE537F">
        <w:t>Sơ đồ danh sách danh mục con phía Admin</w:t>
      </w:r>
    </w:p>
    <w:p w14:paraId="2C5191AD" w14:textId="77777777" w:rsidR="00D733F6" w:rsidRDefault="00BE23BB" w:rsidP="00D733F6">
      <w:pPr>
        <w:keepNext/>
      </w:pPr>
      <w:r w:rsidRPr="00AE537F">
        <w:rPr>
          <w:rFonts w:ascii="Arial" w:hAnsi="Arial" w:cs="Arial"/>
          <w:noProof/>
          <w:lang w:val="en-US"/>
        </w:rPr>
        <w:drawing>
          <wp:inline distT="0" distB="0" distL="0" distR="0" wp14:anchorId="736555A0" wp14:editId="7D83D58D">
            <wp:extent cx="5760085" cy="278511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A38BE75" w14:textId="40AC2B16" w:rsidR="0017259C" w:rsidRPr="00D733F6" w:rsidRDefault="00D733F6" w:rsidP="00485599">
      <w:pPr>
        <w:pStyle w:val="Caption"/>
        <w:rPr>
          <w:rFonts w:ascii="Arial" w:hAnsi="Arial" w:cs="Arial"/>
        </w:rPr>
      </w:pPr>
      <w:bookmarkStart w:id="76" w:name="_Toc11717959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41</w:t>
      </w:r>
      <w:r w:rsidR="00753801">
        <w:fldChar w:fldCharType="end"/>
      </w:r>
      <w:r w:rsidRPr="00D733F6">
        <w:t xml:space="preserve"> Sơ đồ danh sách danh mục con phía Admin</w:t>
      </w:r>
      <w:bookmarkEnd w:id="76"/>
    </w:p>
    <w:p w14:paraId="21F647F6" w14:textId="225BC974" w:rsidR="008B61B9" w:rsidRPr="00AE537F" w:rsidRDefault="00D733F6" w:rsidP="00485599">
      <w:pPr>
        <w:pStyle w:val="Caption"/>
      </w:pPr>
      <w:r w:rsidRPr="00AE537F">
        <w:t xml:space="preserve"> </w:t>
      </w:r>
    </w:p>
    <w:p w14:paraId="7701D4C3" w14:textId="57B6FC34" w:rsidR="00BE23BB" w:rsidRPr="00AE537F" w:rsidRDefault="00BE23BB" w:rsidP="009D4E4B">
      <w:pPr>
        <w:pStyle w:val="Heading4"/>
      </w:pPr>
      <w:r w:rsidRPr="00AE537F">
        <w:t>Sơ đồ danh sách người dùng phía Admin</w:t>
      </w:r>
    </w:p>
    <w:p w14:paraId="038039A6" w14:textId="77777777" w:rsidR="00231317" w:rsidRDefault="00BE23BB" w:rsidP="00231317">
      <w:pPr>
        <w:keepNext/>
      </w:pPr>
      <w:r w:rsidRPr="00AE537F">
        <w:rPr>
          <w:rFonts w:ascii="Arial" w:hAnsi="Arial" w:cs="Arial"/>
          <w:noProof/>
          <w:lang w:val="en-US"/>
        </w:rPr>
        <w:drawing>
          <wp:inline distT="0" distB="0" distL="0" distR="0" wp14:anchorId="1192C9CC" wp14:editId="29705B87">
            <wp:extent cx="5760085" cy="278511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1EAFD63" w14:textId="4350F5E3" w:rsidR="0034609F" w:rsidRPr="00231317" w:rsidRDefault="00231317" w:rsidP="00485599">
      <w:pPr>
        <w:pStyle w:val="Caption"/>
        <w:rPr>
          <w:rFonts w:ascii="Arial" w:hAnsi="Arial" w:cs="Arial"/>
        </w:rPr>
      </w:pPr>
      <w:bookmarkStart w:id="77" w:name="_Toc11717959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42</w:t>
      </w:r>
      <w:r w:rsidR="00753801">
        <w:fldChar w:fldCharType="end"/>
      </w:r>
      <w:r w:rsidRPr="00231317">
        <w:t xml:space="preserve"> Sơ đồ danh sách người dùng phía Admin</w:t>
      </w:r>
      <w:bookmarkEnd w:id="77"/>
    </w:p>
    <w:p w14:paraId="4DE418CE" w14:textId="23D1374A" w:rsidR="008B61B9" w:rsidRPr="00AE537F" w:rsidRDefault="00231317" w:rsidP="00485599">
      <w:pPr>
        <w:pStyle w:val="Caption"/>
      </w:pPr>
      <w:r w:rsidRPr="00AE537F">
        <w:t xml:space="preserve"> </w:t>
      </w:r>
    </w:p>
    <w:p w14:paraId="6DCE7FAB" w14:textId="00335F85" w:rsidR="00BE23BB" w:rsidRPr="00AE537F" w:rsidRDefault="00BE23BB" w:rsidP="009D4E4B">
      <w:pPr>
        <w:pStyle w:val="Heading4"/>
      </w:pPr>
      <w:r w:rsidRPr="00AE537F">
        <w:lastRenderedPageBreak/>
        <w:t>Sơ đồ thêm sản phẩm vào giỏ hàng phía Customer</w:t>
      </w:r>
    </w:p>
    <w:p w14:paraId="050BA700" w14:textId="77777777" w:rsidR="00231317" w:rsidRDefault="00BE23BB" w:rsidP="00231317">
      <w:pPr>
        <w:keepNext/>
      </w:pPr>
      <w:r w:rsidRPr="00AE537F">
        <w:rPr>
          <w:rFonts w:ascii="Arial" w:hAnsi="Arial" w:cs="Arial"/>
          <w:noProof/>
          <w:lang w:val="en-US"/>
        </w:rPr>
        <w:drawing>
          <wp:inline distT="0" distB="0" distL="0" distR="0" wp14:anchorId="47545586" wp14:editId="2F2EED3C">
            <wp:extent cx="5760085" cy="41751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27EC79A6" w14:textId="0683765E" w:rsidR="0034609F" w:rsidRPr="00231317" w:rsidRDefault="00231317" w:rsidP="00485599">
      <w:pPr>
        <w:pStyle w:val="Caption"/>
        <w:rPr>
          <w:rFonts w:ascii="Arial" w:hAnsi="Arial" w:cs="Arial"/>
        </w:rPr>
      </w:pPr>
      <w:bookmarkStart w:id="78" w:name="_Toc11717959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43</w:t>
      </w:r>
      <w:r w:rsidR="00753801">
        <w:fldChar w:fldCharType="end"/>
      </w:r>
      <w:r w:rsidRPr="00231317">
        <w:t xml:space="preserve"> Sơ đồ thêm sản phẩm vào giỏ hàng phía Customer</w:t>
      </w:r>
      <w:bookmarkEnd w:id="78"/>
    </w:p>
    <w:p w14:paraId="6B922F23" w14:textId="7476D0B9" w:rsidR="008B61B9" w:rsidRPr="00AE537F" w:rsidRDefault="00231317" w:rsidP="00485599">
      <w:pPr>
        <w:pStyle w:val="Caption"/>
      </w:pPr>
      <w:r w:rsidRPr="00AE537F">
        <w:t xml:space="preserve"> </w:t>
      </w:r>
    </w:p>
    <w:p w14:paraId="1BC0FB01" w14:textId="4298661D"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chọn</w:t>
      </w:r>
      <w:proofErr w:type="spellEnd"/>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mục</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D9E03D5" w14:textId="77777777" w:rsidR="00850A69" w:rsidRPr="00AE537F" w:rsidRDefault="00BE23BB" w:rsidP="00850A69">
      <w:pPr>
        <w:keepNext/>
        <w:rPr>
          <w:rFonts w:ascii="Arial" w:hAnsi="Arial" w:cs="Arial"/>
        </w:rPr>
      </w:pPr>
      <w:r w:rsidRPr="00AE537F">
        <w:rPr>
          <w:rFonts w:ascii="Arial" w:hAnsi="Arial" w:cs="Arial"/>
          <w:noProof/>
          <w:lang w:val="en-US"/>
        </w:rPr>
        <w:drawing>
          <wp:inline distT="0" distB="0" distL="0" distR="0" wp14:anchorId="0961DB49" wp14:editId="19C5D388">
            <wp:extent cx="5760085" cy="41751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98CD566" w14:textId="58B23338" w:rsidR="008B61B9" w:rsidRPr="00AE537F" w:rsidRDefault="00BE0CA4" w:rsidP="00485599">
      <w:pPr>
        <w:pStyle w:val="Caption"/>
      </w:pPr>
      <w:bookmarkStart w:id="79" w:name="_Toc11717959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44</w:t>
      </w:r>
      <w:r w:rsidR="00753801">
        <w:fldChar w:fldCharType="end"/>
      </w:r>
      <w:r w:rsidRPr="00BE0CA4">
        <w:t xml:space="preserve"> Sơ đồ chọn danh mục phía Customer</w:t>
      </w:r>
      <w:bookmarkEnd w:id="79"/>
      <w:r w:rsidRPr="00AE537F">
        <w:t xml:space="preserve"> </w:t>
      </w:r>
    </w:p>
    <w:p w14:paraId="6420831F" w14:textId="6227524A" w:rsidR="00BE23BB" w:rsidRPr="00AE537F" w:rsidRDefault="00BE23BB" w:rsidP="009D4E4B">
      <w:pPr>
        <w:pStyle w:val="Heading4"/>
      </w:pPr>
      <w:r w:rsidRPr="00AE537F">
        <w:lastRenderedPageBreak/>
        <w:t>Sơ đồ đăng bình luận phía Customer</w:t>
      </w:r>
    </w:p>
    <w:p w14:paraId="39A9B64D" w14:textId="77777777" w:rsidR="00BE0CA4" w:rsidRDefault="00BE23BB" w:rsidP="00BE0CA4">
      <w:pPr>
        <w:keepNext/>
      </w:pPr>
      <w:r w:rsidRPr="00AE537F">
        <w:rPr>
          <w:rFonts w:ascii="Arial" w:hAnsi="Arial" w:cs="Arial"/>
          <w:noProof/>
          <w:lang w:val="en-US"/>
        </w:rPr>
        <w:drawing>
          <wp:inline distT="0" distB="0" distL="0" distR="0" wp14:anchorId="0A263EB0" wp14:editId="6118A51E">
            <wp:extent cx="5760085" cy="417512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2E885093" w14:textId="0B137B09" w:rsidR="00850A69" w:rsidRPr="00BE0CA4" w:rsidRDefault="00BE0CA4" w:rsidP="00485599">
      <w:pPr>
        <w:pStyle w:val="Caption"/>
        <w:rPr>
          <w:rFonts w:ascii="Arial" w:hAnsi="Arial" w:cs="Arial"/>
        </w:rPr>
      </w:pPr>
      <w:bookmarkStart w:id="80" w:name="_Toc11717959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45</w:t>
      </w:r>
      <w:r w:rsidR="00753801">
        <w:fldChar w:fldCharType="end"/>
      </w:r>
      <w:r w:rsidRPr="00BE0CA4">
        <w:t xml:space="preserve"> Sơ đồ đăng bình luận phía Customer</w:t>
      </w:r>
      <w:bookmarkEnd w:id="80"/>
    </w:p>
    <w:p w14:paraId="121FFE35" w14:textId="18D0858F" w:rsidR="008B61B9" w:rsidRPr="00AE537F" w:rsidRDefault="00BE0CA4" w:rsidP="00485599">
      <w:pPr>
        <w:pStyle w:val="Caption"/>
      </w:pPr>
      <w:r w:rsidRPr="00AE537F">
        <w:t xml:space="preserve"> </w:t>
      </w:r>
    </w:p>
    <w:p w14:paraId="79AE7071" w14:textId="4AE36ED7" w:rsidR="00BE23BB" w:rsidRPr="00AE537F" w:rsidRDefault="00BE23BB" w:rsidP="009D4E4B">
      <w:pPr>
        <w:pStyle w:val="Heading4"/>
      </w:pPr>
      <w:r w:rsidRPr="00AE537F">
        <w:lastRenderedPageBreak/>
        <w:t>Sơ đồ xóa phẩm khỏi giỏ hàng phía Customer</w:t>
      </w:r>
    </w:p>
    <w:p w14:paraId="578F9ED3" w14:textId="77777777" w:rsidR="00BE0CA4" w:rsidRDefault="00BE23BB" w:rsidP="00BE0CA4">
      <w:pPr>
        <w:keepNext/>
      </w:pPr>
      <w:r w:rsidRPr="00AE537F">
        <w:rPr>
          <w:rFonts w:ascii="Arial" w:hAnsi="Arial" w:cs="Arial"/>
          <w:noProof/>
          <w:lang w:val="en-US"/>
        </w:rPr>
        <w:drawing>
          <wp:inline distT="0" distB="0" distL="0" distR="0" wp14:anchorId="783F9E21" wp14:editId="0A605C6D">
            <wp:extent cx="5760085" cy="417512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EC1227A" w14:textId="1E55D96D" w:rsidR="00896F2B" w:rsidRPr="00BE0CA4" w:rsidRDefault="00BE0CA4" w:rsidP="00485599">
      <w:pPr>
        <w:pStyle w:val="Caption"/>
        <w:rPr>
          <w:rFonts w:ascii="Arial" w:hAnsi="Arial" w:cs="Arial"/>
        </w:rPr>
      </w:pPr>
      <w:bookmarkStart w:id="81" w:name="_Toc11717959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46</w:t>
      </w:r>
      <w:r w:rsidR="00753801">
        <w:fldChar w:fldCharType="end"/>
      </w:r>
      <w:r w:rsidRPr="00BE0CA4">
        <w:t xml:space="preserve"> Sơ đồ xóa phẩm khỏi giỏ hàng phía Customer</w:t>
      </w:r>
      <w:bookmarkEnd w:id="81"/>
    </w:p>
    <w:p w14:paraId="5EA4AE18" w14:textId="03757818" w:rsidR="008B61B9" w:rsidRPr="00AE537F" w:rsidRDefault="00BE0CA4" w:rsidP="00485599">
      <w:pPr>
        <w:pStyle w:val="Caption"/>
      </w:pPr>
      <w:r w:rsidRPr="00AE537F">
        <w:t xml:space="preserve"> </w:t>
      </w:r>
    </w:p>
    <w:p w14:paraId="05F0EA72" w14:textId="7067F165" w:rsidR="00BE23BB" w:rsidRPr="00AE537F" w:rsidRDefault="00BE23BB" w:rsidP="009D4E4B">
      <w:pPr>
        <w:pStyle w:val="Heading4"/>
      </w:pPr>
      <w:r w:rsidRPr="00AE537F">
        <w:lastRenderedPageBreak/>
        <w:t>Sơ đồ chỉnh sửa thông tin cá nhân phía Customer</w:t>
      </w:r>
    </w:p>
    <w:p w14:paraId="34C1CCD0" w14:textId="77777777" w:rsidR="00587CE5" w:rsidRDefault="00BE23BB" w:rsidP="00587CE5">
      <w:pPr>
        <w:keepNext/>
      </w:pPr>
      <w:r w:rsidRPr="00AE537F">
        <w:rPr>
          <w:rFonts w:ascii="Arial" w:hAnsi="Arial" w:cs="Arial"/>
          <w:noProof/>
          <w:lang w:val="en-US"/>
        </w:rPr>
        <w:drawing>
          <wp:inline distT="0" distB="0" distL="0" distR="0" wp14:anchorId="3BA26108" wp14:editId="5CF5A942">
            <wp:extent cx="5760085" cy="329882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368FC9B7" w14:textId="31E659FA" w:rsidR="00896F2B" w:rsidRPr="00587CE5" w:rsidRDefault="00587CE5" w:rsidP="00485599">
      <w:pPr>
        <w:pStyle w:val="Caption"/>
        <w:rPr>
          <w:rFonts w:ascii="Arial" w:hAnsi="Arial" w:cs="Arial"/>
        </w:rPr>
      </w:pPr>
      <w:bookmarkStart w:id="82" w:name="_Toc11717960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47</w:t>
      </w:r>
      <w:r w:rsidR="00753801">
        <w:fldChar w:fldCharType="end"/>
      </w:r>
      <w:r w:rsidRPr="00587CE5">
        <w:t xml:space="preserve"> Sơ đồ chỉnh sửa thông tin cá nhân phía Customer</w:t>
      </w:r>
      <w:bookmarkEnd w:id="82"/>
    </w:p>
    <w:p w14:paraId="1942AB2C" w14:textId="4EE9490B" w:rsidR="008B61B9" w:rsidRPr="00AE537F" w:rsidRDefault="00587CE5" w:rsidP="00485599">
      <w:pPr>
        <w:pStyle w:val="Caption"/>
      </w:pPr>
      <w:r w:rsidRPr="00AE537F">
        <w:t xml:space="preserve"> </w:t>
      </w:r>
    </w:p>
    <w:p w14:paraId="6759DA22" w14:textId="6EB7B90A"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lọc</w:t>
      </w:r>
      <w:proofErr w:type="spellEnd"/>
      <w:r w:rsidRPr="00AE537F">
        <w:rPr>
          <w:lang w:val="en-US"/>
        </w:rPr>
        <w:t xml:space="preserve"> </w:t>
      </w:r>
      <w:proofErr w:type="spellStart"/>
      <w:r w:rsidRPr="00AE537F">
        <w:rPr>
          <w:lang w:val="en-US"/>
        </w:rPr>
        <w:t>sản</w:t>
      </w:r>
      <w:proofErr w:type="spellEnd"/>
      <w:r w:rsidRPr="00AE537F">
        <w:rPr>
          <w:lang w:val="en-US"/>
        </w:rPr>
        <w:t xml:space="preserve"> </w:t>
      </w:r>
      <w:proofErr w:type="spellStart"/>
      <w:r w:rsidRPr="00AE537F">
        <w:rPr>
          <w:lang w:val="en-US"/>
        </w:rPr>
        <w:t>phẩm</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78E35979" w14:textId="77777777" w:rsidR="00476F38" w:rsidRPr="00AE537F" w:rsidRDefault="00BE23BB" w:rsidP="00476F38">
      <w:pPr>
        <w:keepNext/>
        <w:rPr>
          <w:rFonts w:ascii="Arial" w:hAnsi="Arial" w:cs="Arial"/>
        </w:rPr>
      </w:pPr>
      <w:r w:rsidRPr="00AE537F">
        <w:rPr>
          <w:rFonts w:ascii="Arial" w:hAnsi="Arial" w:cs="Arial"/>
          <w:noProof/>
          <w:lang w:val="en-US"/>
        </w:rPr>
        <w:drawing>
          <wp:inline distT="0" distB="0" distL="0" distR="0" wp14:anchorId="5F715249" wp14:editId="06B4FAF5">
            <wp:extent cx="5760085" cy="417512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72EAEABE" w14:textId="606DE6B1" w:rsidR="008B61B9" w:rsidRPr="00AE537F" w:rsidRDefault="00587CE5" w:rsidP="00485599">
      <w:pPr>
        <w:pStyle w:val="Caption"/>
      </w:pPr>
      <w:bookmarkStart w:id="83" w:name="_Toc11717960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48</w:t>
      </w:r>
      <w:r w:rsidR="00753801">
        <w:fldChar w:fldCharType="end"/>
      </w:r>
      <w:r w:rsidRPr="00587CE5">
        <w:t xml:space="preserve"> Sơ đồ lọc sản phẩm phía Customer</w:t>
      </w:r>
      <w:bookmarkEnd w:id="83"/>
      <w:r w:rsidRPr="00AE537F">
        <w:t xml:space="preserve"> </w:t>
      </w:r>
    </w:p>
    <w:p w14:paraId="6C9E5E73" w14:textId="2DAD7840" w:rsidR="00BE23BB" w:rsidRPr="00AE537F" w:rsidRDefault="00BE23BB" w:rsidP="009D4E4B">
      <w:pPr>
        <w:pStyle w:val="Heading4"/>
      </w:pPr>
      <w:r w:rsidRPr="00AE537F">
        <w:lastRenderedPageBreak/>
        <w:t>Sơ đồ quên mật khẩu phía Customer</w:t>
      </w:r>
    </w:p>
    <w:p w14:paraId="0A3F3B29" w14:textId="77777777" w:rsidR="00587CE5" w:rsidRDefault="00BE23BB" w:rsidP="00587CE5">
      <w:pPr>
        <w:keepNext/>
      </w:pPr>
      <w:r w:rsidRPr="00AE537F">
        <w:rPr>
          <w:rFonts w:ascii="Arial" w:hAnsi="Arial" w:cs="Arial"/>
          <w:noProof/>
          <w:lang w:val="en-US"/>
        </w:rPr>
        <w:drawing>
          <wp:inline distT="0" distB="0" distL="0" distR="0" wp14:anchorId="196EA751" wp14:editId="35B4AF57">
            <wp:extent cx="5760085" cy="362648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626485"/>
                    </a:xfrm>
                    <a:prstGeom prst="rect">
                      <a:avLst/>
                    </a:prstGeom>
                    <a:noFill/>
                    <a:ln>
                      <a:noFill/>
                    </a:ln>
                  </pic:spPr>
                </pic:pic>
              </a:graphicData>
            </a:graphic>
          </wp:inline>
        </w:drawing>
      </w:r>
    </w:p>
    <w:p w14:paraId="42B10CFF" w14:textId="3EEFD937" w:rsidR="00476F38" w:rsidRPr="00587CE5" w:rsidRDefault="00587CE5" w:rsidP="00485599">
      <w:pPr>
        <w:pStyle w:val="Caption"/>
        <w:rPr>
          <w:rFonts w:ascii="Arial" w:hAnsi="Arial" w:cs="Arial"/>
        </w:rPr>
      </w:pPr>
      <w:bookmarkStart w:id="84" w:name="_Toc11717960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49</w:t>
      </w:r>
      <w:r w:rsidR="00753801">
        <w:fldChar w:fldCharType="end"/>
      </w:r>
      <w:r w:rsidRPr="00587CE5">
        <w:t xml:space="preserve"> Sơ đồ quên mật khẩu phía Customer</w:t>
      </w:r>
      <w:bookmarkEnd w:id="84"/>
    </w:p>
    <w:p w14:paraId="5BD8254A" w14:textId="35300F9C" w:rsidR="008B61B9" w:rsidRPr="00AE537F" w:rsidRDefault="00587CE5" w:rsidP="00485599">
      <w:pPr>
        <w:pStyle w:val="Caption"/>
      </w:pPr>
      <w:r w:rsidRPr="00AE537F">
        <w:t xml:space="preserve"> </w:t>
      </w:r>
    </w:p>
    <w:p w14:paraId="2FE4371B" w14:textId="393C5D68"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nhập</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3A4C413" w14:textId="77777777" w:rsidR="002F799C" w:rsidRPr="00AE537F" w:rsidRDefault="00BE23BB" w:rsidP="002F799C">
      <w:pPr>
        <w:keepNext/>
        <w:rPr>
          <w:rFonts w:ascii="Arial" w:hAnsi="Arial" w:cs="Arial"/>
        </w:rPr>
      </w:pPr>
      <w:r w:rsidRPr="00AE537F">
        <w:rPr>
          <w:rFonts w:ascii="Arial" w:hAnsi="Arial" w:cs="Arial"/>
          <w:noProof/>
          <w:lang w:val="en-US"/>
        </w:rPr>
        <w:drawing>
          <wp:inline distT="0" distB="0" distL="0" distR="0" wp14:anchorId="45159E60" wp14:editId="3D679E34">
            <wp:extent cx="5760085" cy="4457065"/>
            <wp:effectExtent l="0" t="0" r="0" b="63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457065"/>
                    </a:xfrm>
                    <a:prstGeom prst="rect">
                      <a:avLst/>
                    </a:prstGeom>
                    <a:noFill/>
                    <a:ln>
                      <a:noFill/>
                    </a:ln>
                  </pic:spPr>
                </pic:pic>
              </a:graphicData>
            </a:graphic>
          </wp:inline>
        </w:drawing>
      </w:r>
    </w:p>
    <w:p w14:paraId="4B10ACEC" w14:textId="3D15B008" w:rsidR="008B61B9" w:rsidRDefault="00587CE5" w:rsidP="00485599">
      <w:pPr>
        <w:pStyle w:val="Caption"/>
      </w:pPr>
      <w:bookmarkStart w:id="85" w:name="_Toc11717960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50</w:t>
      </w:r>
      <w:r w:rsidR="00753801">
        <w:fldChar w:fldCharType="end"/>
      </w:r>
      <w:r>
        <w:rPr>
          <w:lang w:val="en-US"/>
        </w:rPr>
        <w:t xml:space="preserve"> </w:t>
      </w:r>
      <w:proofErr w:type="spellStart"/>
      <w:r w:rsidRPr="00C91BE5">
        <w:rPr>
          <w:lang w:val="en-US"/>
        </w:rPr>
        <w:t>Sơ</w:t>
      </w:r>
      <w:proofErr w:type="spellEnd"/>
      <w:r w:rsidRPr="00C91BE5">
        <w:rPr>
          <w:lang w:val="en-US"/>
        </w:rPr>
        <w:t xml:space="preserve"> </w:t>
      </w:r>
      <w:proofErr w:type="spellStart"/>
      <w:r w:rsidRPr="00C91BE5">
        <w:rPr>
          <w:lang w:val="en-US"/>
        </w:rPr>
        <w:t>đồ</w:t>
      </w:r>
      <w:proofErr w:type="spellEnd"/>
      <w:r w:rsidRPr="00C91BE5">
        <w:rPr>
          <w:lang w:val="en-US"/>
        </w:rPr>
        <w:t xml:space="preserve"> </w:t>
      </w:r>
      <w:proofErr w:type="spellStart"/>
      <w:r w:rsidRPr="00C91BE5">
        <w:rPr>
          <w:lang w:val="en-US"/>
        </w:rPr>
        <w:t>đăng</w:t>
      </w:r>
      <w:proofErr w:type="spellEnd"/>
      <w:r w:rsidRPr="00C91BE5">
        <w:rPr>
          <w:lang w:val="en-US"/>
        </w:rPr>
        <w:t xml:space="preserve"> </w:t>
      </w:r>
      <w:proofErr w:type="spellStart"/>
      <w:r w:rsidRPr="00C91BE5">
        <w:rPr>
          <w:lang w:val="en-US"/>
        </w:rPr>
        <w:t>nhập</w:t>
      </w:r>
      <w:proofErr w:type="spellEnd"/>
      <w:r w:rsidRPr="00C91BE5">
        <w:rPr>
          <w:lang w:val="en-US"/>
        </w:rPr>
        <w:t xml:space="preserve"> </w:t>
      </w:r>
      <w:proofErr w:type="spellStart"/>
      <w:r w:rsidRPr="00C91BE5">
        <w:rPr>
          <w:lang w:val="en-US"/>
        </w:rPr>
        <w:t>phía</w:t>
      </w:r>
      <w:proofErr w:type="spellEnd"/>
      <w:r w:rsidRPr="00C91BE5">
        <w:rPr>
          <w:lang w:val="en-US"/>
        </w:rPr>
        <w:t xml:space="preserve"> Customer</w:t>
      </w:r>
      <w:bookmarkEnd w:id="85"/>
      <w:r w:rsidRPr="00AE537F">
        <w:t xml:space="preserve"> </w:t>
      </w:r>
    </w:p>
    <w:p w14:paraId="040F037E" w14:textId="77777777" w:rsidR="0012737A" w:rsidRPr="0012737A" w:rsidRDefault="0012737A" w:rsidP="0012737A"/>
    <w:p w14:paraId="76C5D34D" w14:textId="0E1B5ECE"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xuất</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2EBBFF3" w14:textId="77777777" w:rsidR="002F799C" w:rsidRPr="00AE537F" w:rsidRDefault="00BE23BB" w:rsidP="002F799C">
      <w:pPr>
        <w:keepNext/>
        <w:rPr>
          <w:rFonts w:ascii="Arial" w:hAnsi="Arial" w:cs="Arial"/>
        </w:rPr>
      </w:pPr>
      <w:r w:rsidRPr="00AE537F">
        <w:rPr>
          <w:rFonts w:ascii="Arial" w:hAnsi="Arial" w:cs="Arial"/>
          <w:noProof/>
          <w:lang w:val="en-US"/>
        </w:rPr>
        <w:drawing>
          <wp:inline distT="0" distB="0" distL="0" distR="0" wp14:anchorId="69699B72" wp14:editId="0D8856B7">
            <wp:extent cx="5760085" cy="255270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37E9744E" w14:textId="6D446067" w:rsidR="008B61B9" w:rsidRPr="00AE537F" w:rsidRDefault="00587CE5" w:rsidP="00485599">
      <w:pPr>
        <w:pStyle w:val="Caption"/>
      </w:pPr>
      <w:bookmarkStart w:id="86" w:name="_Toc11717960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51</w:t>
      </w:r>
      <w:r w:rsidR="00753801">
        <w:fldChar w:fldCharType="end"/>
      </w:r>
      <w:r w:rsidRPr="00587CE5">
        <w:t xml:space="preserve"> Sơ đồ đăng xuất phía Customer</w:t>
      </w:r>
      <w:bookmarkEnd w:id="86"/>
      <w:r w:rsidRPr="00AE537F">
        <w:t xml:space="preserve"> </w:t>
      </w:r>
    </w:p>
    <w:p w14:paraId="040BB361" w14:textId="59C6BA64"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đặt</w:t>
      </w:r>
      <w:proofErr w:type="spellEnd"/>
      <w:r w:rsidRPr="00AE537F">
        <w:rPr>
          <w:lang w:val="en-US"/>
        </w:rPr>
        <w:t xml:space="preserve"> </w:t>
      </w:r>
      <w:proofErr w:type="spellStart"/>
      <w:r w:rsidRPr="00AE537F">
        <w:rPr>
          <w:lang w:val="en-US"/>
        </w:rPr>
        <w:t>hàng</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01BE0535" w14:textId="77777777" w:rsidR="00776F28" w:rsidRPr="00AE537F" w:rsidRDefault="00BE23BB" w:rsidP="00776F28">
      <w:pPr>
        <w:keepNext/>
        <w:rPr>
          <w:rFonts w:ascii="Arial" w:hAnsi="Arial" w:cs="Arial"/>
        </w:rPr>
      </w:pPr>
      <w:r w:rsidRPr="00AE537F">
        <w:rPr>
          <w:rFonts w:ascii="Arial" w:hAnsi="Arial" w:cs="Arial"/>
          <w:noProof/>
          <w:lang w:val="en-US"/>
        </w:rPr>
        <w:drawing>
          <wp:inline distT="0" distB="0" distL="0" distR="0" wp14:anchorId="137D44B3" wp14:editId="718D9175">
            <wp:extent cx="5753100" cy="36957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65A317EC" w14:textId="515FF64D" w:rsidR="008B61B9" w:rsidRPr="00AE537F" w:rsidRDefault="00587CE5" w:rsidP="00485599">
      <w:pPr>
        <w:pStyle w:val="Caption"/>
      </w:pPr>
      <w:bookmarkStart w:id="87" w:name="_Toc11717960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52</w:t>
      </w:r>
      <w:r w:rsidR="00753801">
        <w:fldChar w:fldCharType="end"/>
      </w:r>
      <w:r>
        <w:rPr>
          <w:lang w:val="en-US"/>
        </w:rPr>
        <w:t xml:space="preserve"> </w:t>
      </w:r>
      <w:proofErr w:type="spellStart"/>
      <w:r w:rsidRPr="00EE2BCA">
        <w:rPr>
          <w:lang w:val="en-US"/>
        </w:rPr>
        <w:t>Sơ</w:t>
      </w:r>
      <w:proofErr w:type="spellEnd"/>
      <w:r w:rsidRPr="00EE2BCA">
        <w:rPr>
          <w:lang w:val="en-US"/>
        </w:rPr>
        <w:t xml:space="preserve"> </w:t>
      </w:r>
      <w:proofErr w:type="spellStart"/>
      <w:r w:rsidRPr="00EE2BCA">
        <w:rPr>
          <w:lang w:val="en-US"/>
        </w:rPr>
        <w:t>đồ</w:t>
      </w:r>
      <w:proofErr w:type="spellEnd"/>
      <w:r w:rsidRPr="00EE2BCA">
        <w:rPr>
          <w:lang w:val="en-US"/>
        </w:rPr>
        <w:t xml:space="preserve"> </w:t>
      </w:r>
      <w:proofErr w:type="spellStart"/>
      <w:r w:rsidRPr="00EE2BCA">
        <w:rPr>
          <w:lang w:val="en-US"/>
        </w:rPr>
        <w:t>đặt</w:t>
      </w:r>
      <w:proofErr w:type="spellEnd"/>
      <w:r w:rsidRPr="00EE2BCA">
        <w:rPr>
          <w:lang w:val="en-US"/>
        </w:rPr>
        <w:t xml:space="preserve"> </w:t>
      </w:r>
      <w:proofErr w:type="spellStart"/>
      <w:r w:rsidRPr="00EE2BCA">
        <w:rPr>
          <w:lang w:val="en-US"/>
        </w:rPr>
        <w:t>hàng</w:t>
      </w:r>
      <w:proofErr w:type="spellEnd"/>
      <w:r w:rsidRPr="00EE2BCA">
        <w:rPr>
          <w:lang w:val="en-US"/>
        </w:rPr>
        <w:t xml:space="preserve"> </w:t>
      </w:r>
      <w:proofErr w:type="spellStart"/>
      <w:r w:rsidRPr="00EE2BCA">
        <w:rPr>
          <w:lang w:val="en-US"/>
        </w:rPr>
        <w:t>phía</w:t>
      </w:r>
      <w:proofErr w:type="spellEnd"/>
      <w:r w:rsidRPr="00EE2BCA">
        <w:rPr>
          <w:lang w:val="en-US"/>
        </w:rPr>
        <w:t xml:space="preserve"> Customer</w:t>
      </w:r>
      <w:bookmarkEnd w:id="87"/>
      <w:r w:rsidRPr="00AE537F">
        <w:t xml:space="preserve"> </w:t>
      </w:r>
    </w:p>
    <w:p w14:paraId="571644A4" w14:textId="121FB658" w:rsidR="00BE23BB" w:rsidRPr="00AE537F" w:rsidRDefault="00BE23BB" w:rsidP="009D4E4B">
      <w:pPr>
        <w:pStyle w:val="Heading4"/>
      </w:pPr>
      <w:r w:rsidRPr="00AE537F">
        <w:lastRenderedPageBreak/>
        <w:t>Sơ đồ chi tiết sản phẩm phía Customer</w:t>
      </w:r>
    </w:p>
    <w:p w14:paraId="0E7D7893" w14:textId="77777777" w:rsidR="00587CE5" w:rsidRDefault="00BE23BB" w:rsidP="00587CE5">
      <w:pPr>
        <w:keepNext/>
      </w:pPr>
      <w:r w:rsidRPr="00AE537F">
        <w:rPr>
          <w:rFonts w:ascii="Arial" w:hAnsi="Arial" w:cs="Arial"/>
          <w:noProof/>
          <w:lang w:val="en-US"/>
        </w:rPr>
        <w:drawing>
          <wp:inline distT="0" distB="0" distL="0" distR="0" wp14:anchorId="47C14A2A" wp14:editId="54A4B773">
            <wp:extent cx="5760085" cy="41751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0C543D38" w14:textId="0781A030" w:rsidR="00BE23BB" w:rsidRPr="00587CE5" w:rsidRDefault="00587CE5" w:rsidP="00485599">
      <w:pPr>
        <w:pStyle w:val="Caption"/>
        <w:rPr>
          <w:rFonts w:ascii="Arial" w:hAnsi="Arial" w:cs="Arial"/>
        </w:rPr>
      </w:pPr>
      <w:bookmarkStart w:id="88" w:name="_Toc117179606"/>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53</w:t>
      </w:r>
      <w:r w:rsidR="00753801">
        <w:fldChar w:fldCharType="end"/>
      </w:r>
      <w:r w:rsidRPr="00587CE5">
        <w:t xml:space="preserve"> Sơ đồ chi tiết sản phẩm phía Customer</w:t>
      </w:r>
      <w:bookmarkEnd w:id="88"/>
    </w:p>
    <w:p w14:paraId="16BD4791" w14:textId="12E78FCD" w:rsidR="00BE23BB" w:rsidRPr="00AE537F" w:rsidRDefault="00587CE5" w:rsidP="00485599">
      <w:pPr>
        <w:pStyle w:val="Caption"/>
      </w:pPr>
      <w:r w:rsidRPr="00AE537F">
        <w:t xml:space="preserve"> </w:t>
      </w:r>
    </w:p>
    <w:p w14:paraId="766F3E52" w14:textId="77777777" w:rsidR="00BE23BB" w:rsidRPr="00AE537F" w:rsidRDefault="00BE23BB" w:rsidP="009D4E4B">
      <w:pPr>
        <w:pStyle w:val="Heading4"/>
      </w:pPr>
      <w:r w:rsidRPr="00AE537F">
        <w:lastRenderedPageBreak/>
        <w:t>Sơ đồ đăng ký tài khoản phía Customer</w:t>
      </w:r>
    </w:p>
    <w:p w14:paraId="5F34AE0F" w14:textId="77777777" w:rsidR="00587CE5" w:rsidRDefault="00BE23BB" w:rsidP="00587CE5">
      <w:pPr>
        <w:keepNext/>
      </w:pPr>
      <w:r w:rsidRPr="00AE537F">
        <w:rPr>
          <w:rFonts w:ascii="Arial" w:hAnsi="Arial" w:cs="Arial"/>
          <w:noProof/>
          <w:lang w:val="en-US"/>
        </w:rPr>
        <w:drawing>
          <wp:inline distT="0" distB="0" distL="0" distR="0" wp14:anchorId="5D46FD81" wp14:editId="4B4F1E63">
            <wp:extent cx="5760085" cy="4518025"/>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518025"/>
                    </a:xfrm>
                    <a:prstGeom prst="rect">
                      <a:avLst/>
                    </a:prstGeom>
                    <a:noFill/>
                    <a:ln>
                      <a:noFill/>
                    </a:ln>
                  </pic:spPr>
                </pic:pic>
              </a:graphicData>
            </a:graphic>
          </wp:inline>
        </w:drawing>
      </w:r>
    </w:p>
    <w:p w14:paraId="50E1C03C" w14:textId="465E346A" w:rsidR="00776F28" w:rsidRPr="00587CE5" w:rsidRDefault="00587CE5" w:rsidP="00485599">
      <w:pPr>
        <w:pStyle w:val="Caption"/>
        <w:rPr>
          <w:rFonts w:ascii="Arial" w:hAnsi="Arial" w:cs="Arial"/>
        </w:rPr>
      </w:pPr>
      <w:bookmarkStart w:id="89" w:name="_Toc11717960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54</w:t>
      </w:r>
      <w:r w:rsidR="00753801">
        <w:fldChar w:fldCharType="end"/>
      </w:r>
      <w:r w:rsidRPr="00587CE5">
        <w:t xml:space="preserve"> Sơ đồ đăng ký tài khoản phía Customer</w:t>
      </w:r>
      <w:bookmarkEnd w:id="89"/>
    </w:p>
    <w:p w14:paraId="0373F096" w14:textId="0D393735" w:rsidR="008B61B9" w:rsidRPr="00AE537F" w:rsidRDefault="00587CE5" w:rsidP="00485599">
      <w:pPr>
        <w:pStyle w:val="Caption"/>
      </w:pPr>
      <w:r w:rsidRPr="00AE537F">
        <w:t xml:space="preserve"> </w:t>
      </w:r>
    </w:p>
    <w:p w14:paraId="5DB94F39" w14:textId="3CD99D4A" w:rsidR="00BE23BB" w:rsidRPr="00AE537F" w:rsidRDefault="00BE23BB" w:rsidP="009D4E4B">
      <w:pPr>
        <w:pStyle w:val="Heading4"/>
      </w:pPr>
      <w:r w:rsidRPr="00AE537F">
        <w:lastRenderedPageBreak/>
        <w:t>Sơ đồ tìm kiếm sản phẩm phía Customer</w:t>
      </w:r>
    </w:p>
    <w:p w14:paraId="59BB56FC"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7782C50" wp14:editId="03C5774F">
            <wp:extent cx="5760085" cy="4053205"/>
            <wp:effectExtent l="0" t="0" r="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53205"/>
                    </a:xfrm>
                    <a:prstGeom prst="rect">
                      <a:avLst/>
                    </a:prstGeom>
                    <a:noFill/>
                    <a:ln>
                      <a:noFill/>
                    </a:ln>
                  </pic:spPr>
                </pic:pic>
              </a:graphicData>
            </a:graphic>
          </wp:inline>
        </w:drawing>
      </w:r>
    </w:p>
    <w:p w14:paraId="0BB9BD78" w14:textId="2443FC30" w:rsidR="008B61B9" w:rsidRPr="00AE537F" w:rsidRDefault="00587CE5" w:rsidP="00485599">
      <w:pPr>
        <w:pStyle w:val="Caption"/>
      </w:pPr>
      <w:bookmarkStart w:id="90" w:name="_Toc117179608"/>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55</w:t>
      </w:r>
      <w:r w:rsidR="00753801">
        <w:fldChar w:fldCharType="end"/>
      </w:r>
      <w:r w:rsidRPr="00587CE5">
        <w:t xml:space="preserve"> Sơ đồ tìm kiếm sản phẩm phía Customer</w:t>
      </w:r>
      <w:bookmarkEnd w:id="90"/>
      <w:r w:rsidRPr="00AE537F">
        <w:t xml:space="preserve"> </w:t>
      </w:r>
    </w:p>
    <w:p w14:paraId="139AEF15" w14:textId="11E14FA9" w:rsidR="00BE23BB" w:rsidRPr="00AE537F" w:rsidRDefault="00BE23BB" w:rsidP="009D4E4B">
      <w:pPr>
        <w:pStyle w:val="Heading4"/>
      </w:pPr>
      <w:r w:rsidRPr="00AE537F">
        <w:lastRenderedPageBreak/>
        <w:t>Sơ đồ hiển thị giỏ hàng phía Customer</w:t>
      </w:r>
    </w:p>
    <w:p w14:paraId="0FE7DCFB"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2848A280" wp14:editId="658847BA">
            <wp:extent cx="5760085" cy="4175125"/>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5E75FAB7" w14:textId="6695C8A7" w:rsidR="008B61B9" w:rsidRPr="00AE537F" w:rsidRDefault="00587CE5" w:rsidP="00485599">
      <w:pPr>
        <w:pStyle w:val="Caption"/>
      </w:pPr>
      <w:bookmarkStart w:id="91" w:name="_Toc117179609"/>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56</w:t>
      </w:r>
      <w:r w:rsidR="00753801">
        <w:fldChar w:fldCharType="end"/>
      </w:r>
      <w:r w:rsidRPr="00587CE5">
        <w:t xml:space="preserve"> Sơ đồ hiển thị giỏ hàng phía Customer</w:t>
      </w:r>
      <w:bookmarkEnd w:id="91"/>
      <w:r w:rsidRPr="00AE537F">
        <w:t xml:space="preserve"> </w:t>
      </w:r>
    </w:p>
    <w:p w14:paraId="70DD9855" w14:textId="6FA66B79" w:rsidR="00BE23BB" w:rsidRPr="00AE537F" w:rsidRDefault="00BE23BB" w:rsidP="009D4E4B">
      <w:pPr>
        <w:pStyle w:val="Heading4"/>
      </w:pPr>
      <w:r w:rsidRPr="00AE537F">
        <w:lastRenderedPageBreak/>
        <w:t>Sơ đồ hiển thị thông tin cá nhân phía Customer</w:t>
      </w:r>
    </w:p>
    <w:p w14:paraId="08153E53"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58ECD23" wp14:editId="0964C91D">
            <wp:extent cx="5753100" cy="448056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3E490857" w14:textId="5DB30869" w:rsidR="008B61B9" w:rsidRPr="00AE537F" w:rsidRDefault="00587CE5" w:rsidP="00485599">
      <w:pPr>
        <w:pStyle w:val="Caption"/>
      </w:pPr>
      <w:bookmarkStart w:id="92" w:name="_Toc117179610"/>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57</w:t>
      </w:r>
      <w:r w:rsidR="00753801">
        <w:fldChar w:fldCharType="end"/>
      </w:r>
      <w:r w:rsidRPr="00587CE5">
        <w:t xml:space="preserve"> Sơ đồ hiển thị thông tin cá nhân phía Customer</w:t>
      </w:r>
      <w:bookmarkEnd w:id="92"/>
      <w:r w:rsidRPr="00AE537F">
        <w:t xml:space="preserve"> </w:t>
      </w:r>
    </w:p>
    <w:p w14:paraId="775AEE90" w14:textId="6F201EC3" w:rsidR="00BE23BB" w:rsidRPr="00AE537F" w:rsidRDefault="00BE23BB" w:rsidP="009D4E4B">
      <w:pPr>
        <w:pStyle w:val="Heading4"/>
      </w:pPr>
      <w:r w:rsidRPr="00AE537F">
        <w:lastRenderedPageBreak/>
        <w:t>Sơ đồ chỉnh sửa thông tin cá nhân phía Nhân viên</w:t>
      </w:r>
    </w:p>
    <w:p w14:paraId="0AFF2398" w14:textId="77777777" w:rsidR="00587CE5" w:rsidRDefault="00BE23BB" w:rsidP="00587CE5">
      <w:pPr>
        <w:keepNext/>
      </w:pPr>
      <w:r w:rsidRPr="00AE537F">
        <w:rPr>
          <w:rFonts w:ascii="Arial" w:hAnsi="Arial" w:cs="Arial"/>
          <w:noProof/>
          <w:lang w:val="en-US"/>
        </w:rPr>
        <w:drawing>
          <wp:inline distT="0" distB="0" distL="0" distR="0" wp14:anchorId="526079E0" wp14:editId="6D015789">
            <wp:extent cx="5760085" cy="3298825"/>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44A062DC" w14:textId="7A1862DD" w:rsidR="00624461" w:rsidRPr="00587CE5" w:rsidRDefault="00587CE5" w:rsidP="00485599">
      <w:pPr>
        <w:pStyle w:val="Caption"/>
        <w:rPr>
          <w:rFonts w:ascii="Arial" w:hAnsi="Arial" w:cs="Arial"/>
        </w:rPr>
      </w:pPr>
      <w:bookmarkStart w:id="93" w:name="_Toc117179611"/>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58</w:t>
      </w:r>
      <w:r w:rsidR="00753801">
        <w:fldChar w:fldCharType="end"/>
      </w:r>
      <w:r w:rsidRPr="00587CE5">
        <w:t xml:space="preserve"> Sơ đồ chỉnh sửa thông tin cá nhân phía Nhân viên</w:t>
      </w:r>
      <w:bookmarkEnd w:id="93"/>
    </w:p>
    <w:p w14:paraId="1406B6A5" w14:textId="4670CF3A" w:rsidR="008B61B9" w:rsidRPr="00AE537F" w:rsidRDefault="00587CE5" w:rsidP="00485599">
      <w:pPr>
        <w:pStyle w:val="Caption"/>
      </w:pPr>
      <w:r w:rsidRPr="00AE537F">
        <w:t xml:space="preserve"> </w:t>
      </w:r>
    </w:p>
    <w:p w14:paraId="55E2B06D" w14:textId="12D1C1DB" w:rsidR="00BE23BB" w:rsidRPr="00AE537F" w:rsidRDefault="00BE23BB" w:rsidP="009D4E4B">
      <w:pPr>
        <w:pStyle w:val="Heading4"/>
      </w:pPr>
      <w:r w:rsidRPr="00AE537F">
        <w:lastRenderedPageBreak/>
        <w:t>Sơ đồ đăng nhập phía Nhân viên</w:t>
      </w:r>
    </w:p>
    <w:p w14:paraId="12D9ABB0"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5A306F20" wp14:editId="14D7807C">
            <wp:extent cx="5753100" cy="4572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7C052ADF" w14:textId="4F05B16B" w:rsidR="008B61B9" w:rsidRDefault="00587CE5" w:rsidP="00485599">
      <w:pPr>
        <w:pStyle w:val="Caption"/>
      </w:pPr>
      <w:bookmarkStart w:id="94" w:name="_Toc117179612"/>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59</w:t>
      </w:r>
      <w:r w:rsidR="00753801">
        <w:fldChar w:fldCharType="end"/>
      </w:r>
      <w:r w:rsidRPr="00587CE5">
        <w:t xml:space="preserve"> Sơ đồ đăng nhập phía Nhân viên</w:t>
      </w:r>
      <w:bookmarkEnd w:id="94"/>
      <w:r w:rsidRPr="00AE537F">
        <w:t xml:space="preserve"> </w:t>
      </w:r>
    </w:p>
    <w:p w14:paraId="28743C00" w14:textId="77777777" w:rsidR="0012737A" w:rsidRPr="0012737A" w:rsidRDefault="0012737A" w:rsidP="0012737A"/>
    <w:p w14:paraId="7C988CE8" w14:textId="60998160" w:rsidR="00BE23BB" w:rsidRPr="00AE537F" w:rsidRDefault="00BE23BB" w:rsidP="009D4E4B">
      <w:pPr>
        <w:pStyle w:val="Heading4"/>
      </w:pPr>
      <w:r w:rsidRPr="00AE537F">
        <w:t>Sơ đồ đăng xuất phía Nhân viên</w:t>
      </w:r>
    </w:p>
    <w:p w14:paraId="112FEFE9"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F23F5EB" wp14:editId="36636DCA">
            <wp:extent cx="5760085" cy="25527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61579198" w14:textId="35AF437F" w:rsidR="008B61B9" w:rsidRPr="00AE537F" w:rsidRDefault="00587CE5" w:rsidP="00485599">
      <w:pPr>
        <w:pStyle w:val="Caption"/>
      </w:pPr>
      <w:bookmarkStart w:id="95" w:name="_Toc11717961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60</w:t>
      </w:r>
      <w:r w:rsidR="00753801">
        <w:fldChar w:fldCharType="end"/>
      </w:r>
      <w:r w:rsidRPr="00587CE5">
        <w:t xml:space="preserve"> Sơ đồ đăng xuất phía Nhân viên</w:t>
      </w:r>
      <w:bookmarkEnd w:id="95"/>
      <w:r w:rsidRPr="00AE537F">
        <w:t xml:space="preserve"> </w:t>
      </w:r>
    </w:p>
    <w:p w14:paraId="51D0AC96" w14:textId="6D4A9589" w:rsidR="00BE23BB" w:rsidRPr="00AE537F" w:rsidRDefault="00BE23BB" w:rsidP="009D4E4B">
      <w:pPr>
        <w:pStyle w:val="Heading4"/>
      </w:pPr>
      <w:r w:rsidRPr="00AE537F">
        <w:lastRenderedPageBreak/>
        <w:t>Sơ đồ tạo hóa đơn phía Nhân viên</w:t>
      </w:r>
    </w:p>
    <w:p w14:paraId="0DC564C4" w14:textId="77777777" w:rsidR="006C0363" w:rsidRPr="00AE537F" w:rsidRDefault="00BE23BB" w:rsidP="006C0363">
      <w:pPr>
        <w:keepNext/>
        <w:rPr>
          <w:rFonts w:ascii="Arial" w:hAnsi="Arial" w:cs="Arial"/>
        </w:rPr>
      </w:pPr>
      <w:r w:rsidRPr="00AE537F">
        <w:rPr>
          <w:rFonts w:ascii="Arial" w:hAnsi="Arial" w:cs="Arial"/>
          <w:noProof/>
          <w:lang w:val="en-US"/>
        </w:rPr>
        <w:drawing>
          <wp:inline distT="0" distB="0" distL="0" distR="0" wp14:anchorId="719E034C" wp14:editId="6A5FD758">
            <wp:extent cx="5760085" cy="5767705"/>
            <wp:effectExtent l="0" t="0" r="0" b="444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5767705"/>
                    </a:xfrm>
                    <a:prstGeom prst="rect">
                      <a:avLst/>
                    </a:prstGeom>
                    <a:noFill/>
                    <a:ln>
                      <a:noFill/>
                    </a:ln>
                  </pic:spPr>
                </pic:pic>
              </a:graphicData>
            </a:graphic>
          </wp:inline>
        </w:drawing>
      </w:r>
    </w:p>
    <w:p w14:paraId="0460DF5E" w14:textId="002E6E0C" w:rsidR="008B61B9" w:rsidRPr="00AE537F" w:rsidRDefault="00587CE5" w:rsidP="00485599">
      <w:pPr>
        <w:pStyle w:val="Caption"/>
      </w:pPr>
      <w:bookmarkStart w:id="96" w:name="_Toc117179614"/>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61</w:t>
      </w:r>
      <w:r w:rsidR="00753801">
        <w:fldChar w:fldCharType="end"/>
      </w:r>
      <w:r w:rsidRPr="00587CE5">
        <w:t xml:space="preserve"> Sơ đồ tạo hóa đơn phía Nhân viên</w:t>
      </w:r>
      <w:bookmarkEnd w:id="96"/>
      <w:r w:rsidRPr="00AE537F">
        <w:t xml:space="preserve"> </w:t>
      </w:r>
    </w:p>
    <w:p w14:paraId="2BFE346C" w14:textId="7779528D" w:rsidR="00BE23BB" w:rsidRPr="00AE537F" w:rsidRDefault="00BE23BB" w:rsidP="009D4E4B">
      <w:pPr>
        <w:pStyle w:val="Heading4"/>
      </w:pPr>
      <w:r w:rsidRPr="00AE537F">
        <w:lastRenderedPageBreak/>
        <w:t>Sơ đồ hiển thị thông tin cá nhân phía Nhân viên</w:t>
      </w:r>
    </w:p>
    <w:p w14:paraId="5F68BFC8" w14:textId="77777777" w:rsidR="006C0363" w:rsidRPr="00AE537F" w:rsidRDefault="00BE23BB" w:rsidP="006C0363">
      <w:pPr>
        <w:keepNext/>
        <w:rPr>
          <w:rFonts w:ascii="Arial" w:hAnsi="Arial" w:cs="Arial"/>
        </w:rPr>
      </w:pPr>
      <w:r w:rsidRPr="00AE537F">
        <w:rPr>
          <w:rFonts w:ascii="Arial" w:hAnsi="Arial" w:cs="Arial"/>
          <w:noProof/>
          <w:lang w:val="en-US"/>
        </w:rPr>
        <w:drawing>
          <wp:inline distT="0" distB="0" distL="0" distR="0" wp14:anchorId="55F16D06" wp14:editId="25004DB1">
            <wp:extent cx="5753100" cy="4373880"/>
            <wp:effectExtent l="0" t="0" r="0" b="762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4373880"/>
                    </a:xfrm>
                    <a:prstGeom prst="rect">
                      <a:avLst/>
                    </a:prstGeom>
                    <a:noFill/>
                    <a:ln>
                      <a:noFill/>
                    </a:ln>
                  </pic:spPr>
                </pic:pic>
              </a:graphicData>
            </a:graphic>
          </wp:inline>
        </w:drawing>
      </w:r>
    </w:p>
    <w:p w14:paraId="310F69B0" w14:textId="3751567D" w:rsidR="008B61B9" w:rsidRPr="00AE537F" w:rsidRDefault="00587CE5" w:rsidP="00485599">
      <w:pPr>
        <w:pStyle w:val="Caption"/>
      </w:pPr>
      <w:bookmarkStart w:id="97" w:name="_Toc11717961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r w:rsidR="00753801">
        <w:fldChar w:fldCharType="begin"/>
      </w:r>
      <w:r w:rsidR="00753801">
        <w:instrText xml:space="preserve"> SEQ Hình \* ARABIC \s 3 </w:instrText>
      </w:r>
      <w:r w:rsidR="00753801">
        <w:fldChar w:fldCharType="separate"/>
      </w:r>
      <w:r w:rsidR="00753801">
        <w:rPr>
          <w:noProof/>
        </w:rPr>
        <w:t>62</w:t>
      </w:r>
      <w:r w:rsidR="00753801">
        <w:fldChar w:fldCharType="end"/>
      </w:r>
      <w:r w:rsidRPr="00587CE5">
        <w:t xml:space="preserve"> Sơ đồ hiển thị thông tin cá nhân phía Nhân viên</w:t>
      </w:r>
      <w:bookmarkEnd w:id="97"/>
      <w:r w:rsidRPr="00AE537F">
        <w:t xml:space="preserve"> </w:t>
      </w:r>
    </w:p>
    <w:p w14:paraId="7C3901DB" w14:textId="543C86E2" w:rsidR="00AD42E5" w:rsidRPr="00AE537F" w:rsidRDefault="007A79BB">
      <w:pPr>
        <w:spacing w:after="200" w:line="276" w:lineRule="auto"/>
        <w:rPr>
          <w:rFonts w:ascii="Arial" w:hAnsi="Arial" w:cs="Arial"/>
          <w:bCs/>
          <w:szCs w:val="18"/>
        </w:rPr>
      </w:pPr>
      <w:r w:rsidRPr="00AE537F">
        <w:rPr>
          <w:rFonts w:ascii="Arial" w:hAnsi="Arial" w:cs="Arial"/>
        </w:rPr>
        <w:br w:type="page"/>
      </w:r>
    </w:p>
    <w:p w14:paraId="2FC205CD" w14:textId="4B185096" w:rsidR="006F5EA5" w:rsidRPr="00AE537F" w:rsidRDefault="006F5EA5" w:rsidP="00BE58F1">
      <w:pPr>
        <w:pStyle w:val="Heading1"/>
        <w:rPr>
          <w:rFonts w:cs="Arial"/>
        </w:rPr>
      </w:pPr>
      <w:bookmarkStart w:id="98" w:name="_Toc116606168"/>
      <w:bookmarkStart w:id="99" w:name="_Toc117179625"/>
      <w:r w:rsidRPr="00AE537F">
        <w:rPr>
          <w:rFonts w:cs="Arial"/>
        </w:rPr>
        <w:lastRenderedPageBreak/>
        <w:t>CSDL</w:t>
      </w:r>
      <w:r w:rsidR="00BE23BB" w:rsidRPr="00AE537F">
        <w:rPr>
          <w:rFonts w:cs="Arial"/>
        </w:rPr>
        <w:t xml:space="preserve"> TRON</w:t>
      </w:r>
      <w:r w:rsidRPr="00AE537F">
        <w:rPr>
          <w:rFonts w:cs="Arial"/>
        </w:rPr>
        <w:t>G</w:t>
      </w:r>
      <w:r w:rsidR="00392701" w:rsidRPr="00AE537F">
        <w:rPr>
          <w:rFonts w:cs="Arial"/>
        </w:rPr>
        <w:t xml:space="preserve"> MS</w:t>
      </w:r>
      <w:r w:rsidR="00BE23BB" w:rsidRPr="00AE537F">
        <w:rPr>
          <w:rFonts w:cs="Arial"/>
        </w:rPr>
        <w:t xml:space="preserve"> SQL SERVER</w:t>
      </w:r>
      <w:bookmarkEnd w:id="98"/>
      <w:bookmarkEnd w:id="99"/>
    </w:p>
    <w:p w14:paraId="6C014517" w14:textId="322B0692" w:rsidR="006F5EA5" w:rsidRPr="00AE537F" w:rsidRDefault="006F5EA5" w:rsidP="006F5EA5">
      <w:pPr>
        <w:pStyle w:val="Heading2"/>
        <w:ind w:left="567" w:hanging="567"/>
        <w:rPr>
          <w:rFonts w:ascii="Arial" w:hAnsi="Arial" w:cs="Arial"/>
        </w:rPr>
      </w:pPr>
      <w:bookmarkStart w:id="100" w:name="_Toc116606169"/>
      <w:bookmarkStart w:id="101" w:name="_Toc117179626"/>
      <w:r w:rsidRPr="00AE537F">
        <w:rPr>
          <w:rFonts w:ascii="Arial" w:hAnsi="Arial" w:cs="Arial"/>
        </w:rPr>
        <w:t>Các bảng trong database</w:t>
      </w:r>
      <w:bookmarkEnd w:id="100"/>
      <w:bookmarkEnd w:id="101"/>
    </w:p>
    <w:p w14:paraId="07C47493" w14:textId="419CE1C6" w:rsidR="006F5EA5" w:rsidRPr="00AE537F" w:rsidRDefault="006F5EA5" w:rsidP="006F5EA5">
      <w:pPr>
        <w:pStyle w:val="Heading3"/>
        <w:ind w:left="1078" w:hanging="851"/>
        <w:rPr>
          <w:rFonts w:ascii="Arial" w:hAnsi="Arial" w:cs="Arial"/>
        </w:rPr>
      </w:pPr>
      <w:bookmarkStart w:id="102" w:name="_Toc116606170"/>
      <w:proofErr w:type="spellStart"/>
      <w:r w:rsidRPr="00AE537F">
        <w:rPr>
          <w:rFonts w:ascii="Arial" w:hAnsi="Arial" w:cs="Arial"/>
        </w:rPr>
        <w:t>Bảng</w:t>
      </w:r>
      <w:proofErr w:type="spellEnd"/>
      <w:r w:rsidRPr="00AE537F">
        <w:rPr>
          <w:rFonts w:ascii="Arial" w:hAnsi="Arial" w:cs="Arial"/>
        </w:rPr>
        <w:t xml:space="preserve"> CSDL Product</w:t>
      </w:r>
      <w:bookmarkEnd w:id="102"/>
    </w:p>
    <w:p w14:paraId="16B8F090" w14:textId="77777777" w:rsidR="006F5EA5" w:rsidRPr="00AE537F" w:rsidRDefault="006F5EA5" w:rsidP="006F5EA5">
      <w:pPr>
        <w:pStyle w:val="ListParagraph"/>
        <w:spacing w:line="360" w:lineRule="auto"/>
        <w:ind w:left="1440"/>
        <w:rPr>
          <w:rFonts w:ascii="Arial" w:hAnsi="Arial" w:cs="Arial"/>
          <w:lang w:val="vi-VN"/>
        </w:rPr>
      </w:pPr>
      <w:r w:rsidRPr="00AE537F">
        <w:rPr>
          <w:rFonts w:ascii="Arial" w:hAnsi="Arial" w:cs="Arial"/>
          <w:lang w:val="vi-VN"/>
        </w:rPr>
        <w:t>Tạo cơ sở dữ liệu tên Product chứa các thông tin, khóa chính, kiểu dữ liệu. Bảng nảy lưu các thông tin sản phẩm khi người lập trình thêm dữ liệu cho sản phẩm.</w:t>
      </w:r>
    </w:p>
    <w:p w14:paraId="0B22478F" w14:textId="77777777" w:rsidR="00135FED" w:rsidRPr="00AE537F" w:rsidRDefault="006F5EA5" w:rsidP="00135FED">
      <w:pPr>
        <w:pStyle w:val="ListParagraph"/>
        <w:keepNext/>
        <w:spacing w:line="360" w:lineRule="auto"/>
        <w:ind w:left="1080"/>
        <w:rPr>
          <w:rFonts w:ascii="Arial" w:hAnsi="Arial" w:cs="Arial"/>
        </w:rPr>
      </w:pPr>
      <w:r w:rsidRPr="00AE537F">
        <w:rPr>
          <w:rFonts w:ascii="Arial" w:hAnsi="Arial" w:cs="Arial"/>
          <w:b/>
          <w:noProof/>
        </w:rPr>
        <w:drawing>
          <wp:inline distT="0" distB="0" distL="0" distR="0" wp14:anchorId="457DB631" wp14:editId="02C3503E">
            <wp:extent cx="4716780" cy="4991100"/>
            <wp:effectExtent l="0" t="0" r="762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6780" cy="4991100"/>
                    </a:xfrm>
                    <a:prstGeom prst="rect">
                      <a:avLst/>
                    </a:prstGeom>
                    <a:noFill/>
                    <a:ln>
                      <a:noFill/>
                    </a:ln>
                  </pic:spPr>
                </pic:pic>
              </a:graphicData>
            </a:graphic>
          </wp:inline>
        </w:drawing>
      </w:r>
    </w:p>
    <w:p w14:paraId="0731F10E" w14:textId="507832CD" w:rsidR="00BD4FD4" w:rsidRPr="00AE537F" w:rsidRDefault="00135FED" w:rsidP="00485599">
      <w:pPr>
        <w:pStyle w:val="Caption"/>
      </w:pPr>
      <w:bookmarkStart w:id="103" w:name="_Toc11717949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w:t>
      </w:r>
      <w:r w:rsidR="00E24E31" w:rsidRPr="00AE537F">
        <w:fldChar w:fldCharType="end"/>
      </w:r>
      <w:r w:rsidRPr="00AE537F">
        <w:rPr>
          <w:noProof/>
          <w:lang w:val="en-US"/>
        </w:rPr>
        <w:t xml:space="preserve"> CSDL Product</w:t>
      </w:r>
      <w:bookmarkEnd w:id="103"/>
    </w:p>
    <w:p w14:paraId="0FD5567A" w14:textId="38A759EF" w:rsidR="006F5EA5" w:rsidRPr="00AE537F" w:rsidRDefault="006F5EA5" w:rsidP="006F5EA5">
      <w:pPr>
        <w:pStyle w:val="Heading3"/>
        <w:ind w:left="1078" w:hanging="851"/>
        <w:rPr>
          <w:rFonts w:ascii="Arial" w:hAnsi="Arial" w:cs="Arial"/>
        </w:rPr>
      </w:pPr>
      <w:bookmarkStart w:id="104" w:name="_Toc116606171"/>
      <w:proofErr w:type="spellStart"/>
      <w:r w:rsidRPr="00AE537F">
        <w:rPr>
          <w:rFonts w:ascii="Arial" w:hAnsi="Arial" w:cs="Arial"/>
        </w:rPr>
        <w:t>Bảng</w:t>
      </w:r>
      <w:proofErr w:type="spellEnd"/>
      <w:r w:rsidRPr="00AE537F">
        <w:rPr>
          <w:rFonts w:ascii="Arial" w:hAnsi="Arial" w:cs="Arial"/>
        </w:rPr>
        <w:t xml:space="preserve"> CSDL Brand</w:t>
      </w:r>
      <w:bookmarkEnd w:id="104"/>
    </w:p>
    <w:p w14:paraId="066340D8"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Brand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tên</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ngày</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brand.</w:t>
      </w:r>
    </w:p>
    <w:p w14:paraId="5EB3224A" w14:textId="77777777" w:rsidR="00135FED" w:rsidRPr="00AE537F" w:rsidRDefault="006860B0" w:rsidP="00135FED">
      <w:pPr>
        <w:pStyle w:val="ListParagraph"/>
        <w:keepNext/>
        <w:spacing w:line="360" w:lineRule="auto"/>
        <w:ind w:left="360"/>
        <w:rPr>
          <w:rFonts w:ascii="Arial" w:hAnsi="Arial" w:cs="Arial"/>
        </w:rPr>
      </w:pPr>
      <w:r w:rsidRPr="00AE537F">
        <w:rPr>
          <w:rFonts w:ascii="Arial" w:hAnsi="Arial" w:cs="Arial"/>
          <w:noProof/>
        </w:rPr>
        <w:lastRenderedPageBreak/>
        <w:drawing>
          <wp:inline distT="0" distB="0" distL="0" distR="0" wp14:anchorId="443D307C" wp14:editId="7A79E5ED">
            <wp:extent cx="4762913" cy="1127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2913" cy="1127858"/>
                    </a:xfrm>
                    <a:prstGeom prst="rect">
                      <a:avLst/>
                    </a:prstGeom>
                  </pic:spPr>
                </pic:pic>
              </a:graphicData>
            </a:graphic>
          </wp:inline>
        </w:drawing>
      </w:r>
    </w:p>
    <w:p w14:paraId="34776BC5" w14:textId="71A107E8" w:rsidR="006F5EA5" w:rsidRPr="00AE537F" w:rsidRDefault="00135FED" w:rsidP="00485599">
      <w:pPr>
        <w:pStyle w:val="Caption"/>
      </w:pPr>
      <w:bookmarkStart w:id="105" w:name="_Toc11717949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w:t>
      </w:r>
      <w:r w:rsidR="00E24E31" w:rsidRPr="00AE537F">
        <w:fldChar w:fldCharType="end"/>
      </w:r>
      <w:r w:rsidRPr="00AE537F">
        <w:rPr>
          <w:noProof/>
          <w:lang w:val="en-US"/>
        </w:rPr>
        <w:t xml:space="preserve"> CSDL Brand</w:t>
      </w:r>
      <w:bookmarkEnd w:id="105"/>
    </w:p>
    <w:p w14:paraId="7226A6ED" w14:textId="77777777" w:rsidR="006F5EA5" w:rsidRPr="00AE537F" w:rsidRDefault="006F5EA5" w:rsidP="006F5EA5">
      <w:pPr>
        <w:pStyle w:val="Heading3"/>
        <w:ind w:left="1078" w:hanging="851"/>
        <w:rPr>
          <w:rFonts w:ascii="Arial" w:hAnsi="Arial" w:cs="Arial"/>
        </w:rPr>
      </w:pPr>
      <w:bookmarkStart w:id="106" w:name="_Toc116606172"/>
      <w:proofErr w:type="spellStart"/>
      <w:r w:rsidRPr="00AE537F">
        <w:rPr>
          <w:rFonts w:ascii="Arial" w:hAnsi="Arial" w:cs="Arial"/>
        </w:rPr>
        <w:t>Bảng</w:t>
      </w:r>
      <w:proofErr w:type="spellEnd"/>
      <w:r w:rsidRPr="00AE537F">
        <w:rPr>
          <w:rFonts w:ascii="Arial" w:hAnsi="Arial" w:cs="Arial"/>
        </w:rPr>
        <w:t xml:space="preserve"> CSDL Category</w:t>
      </w:r>
      <w:bookmarkEnd w:id="106"/>
    </w:p>
    <w:p w14:paraId="4FDED812"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Category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tên</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ngày</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từng</w:t>
      </w:r>
      <w:proofErr w:type="spellEnd"/>
      <w:r w:rsidRPr="00AE537F">
        <w:rPr>
          <w:rFonts w:ascii="Arial" w:hAnsi="Arial" w:cs="Arial"/>
        </w:rPr>
        <w:t xml:space="preserve"> </w:t>
      </w:r>
      <w:proofErr w:type="spellStart"/>
      <w:r w:rsidRPr="00AE537F">
        <w:rPr>
          <w:rFonts w:ascii="Arial" w:hAnsi="Arial" w:cs="Arial"/>
        </w:rPr>
        <w:t>loại</w:t>
      </w:r>
      <w:proofErr w:type="spellEnd"/>
      <w:r w:rsidRPr="00AE537F">
        <w:rPr>
          <w:rFonts w:ascii="Arial" w:hAnsi="Arial" w:cs="Arial"/>
        </w:rPr>
        <w:t xml:space="preserve"> </w:t>
      </w:r>
      <w:proofErr w:type="spellStart"/>
      <w:r w:rsidRPr="00AE537F">
        <w:rPr>
          <w:rFonts w:ascii="Arial" w:hAnsi="Arial" w:cs="Arial"/>
        </w:rPr>
        <w:t>sản</w:t>
      </w:r>
      <w:proofErr w:type="spellEnd"/>
      <w:r w:rsidRPr="00AE537F">
        <w:rPr>
          <w:rFonts w:ascii="Arial" w:hAnsi="Arial" w:cs="Arial"/>
        </w:rPr>
        <w:t xml:space="preserve"> </w:t>
      </w:r>
      <w:proofErr w:type="spellStart"/>
      <w:r w:rsidRPr="00AE537F">
        <w:rPr>
          <w:rFonts w:ascii="Arial" w:hAnsi="Arial" w:cs="Arial"/>
        </w:rPr>
        <w:t>phẩm</w:t>
      </w:r>
      <w:proofErr w:type="spellEnd"/>
      <w:r w:rsidRPr="00AE537F">
        <w:rPr>
          <w:rFonts w:ascii="Arial" w:hAnsi="Arial" w:cs="Arial"/>
        </w:rPr>
        <w:t>.</w:t>
      </w:r>
    </w:p>
    <w:p w14:paraId="44756C3F" w14:textId="77777777" w:rsidR="00135FED" w:rsidRPr="00AE537F" w:rsidRDefault="006860B0" w:rsidP="00135FED">
      <w:pPr>
        <w:pStyle w:val="ListParagraph"/>
        <w:keepNext/>
        <w:spacing w:line="360" w:lineRule="auto"/>
        <w:ind w:left="360"/>
        <w:rPr>
          <w:rFonts w:ascii="Arial" w:hAnsi="Arial" w:cs="Arial"/>
        </w:rPr>
      </w:pPr>
      <w:r w:rsidRPr="00AE537F">
        <w:rPr>
          <w:rFonts w:ascii="Arial" w:hAnsi="Arial" w:cs="Arial"/>
          <w:noProof/>
        </w:rPr>
        <w:drawing>
          <wp:inline distT="0" distB="0" distL="0" distR="0" wp14:anchorId="2C500FDB" wp14:editId="167D073F">
            <wp:extent cx="4732430" cy="1280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2430" cy="1280271"/>
                    </a:xfrm>
                    <a:prstGeom prst="rect">
                      <a:avLst/>
                    </a:prstGeom>
                  </pic:spPr>
                </pic:pic>
              </a:graphicData>
            </a:graphic>
          </wp:inline>
        </w:drawing>
      </w:r>
    </w:p>
    <w:p w14:paraId="780A22AB" w14:textId="3EACF278" w:rsidR="00BD4FD4" w:rsidRPr="00AE537F" w:rsidRDefault="00135FED" w:rsidP="00485599">
      <w:pPr>
        <w:pStyle w:val="Caption"/>
      </w:pPr>
      <w:bookmarkStart w:id="107" w:name="_Toc11717949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w:t>
      </w:r>
      <w:r w:rsidR="00E24E31" w:rsidRPr="00AE537F">
        <w:fldChar w:fldCharType="end"/>
      </w:r>
      <w:r w:rsidRPr="00AE537F">
        <w:rPr>
          <w:lang w:val="en-US"/>
        </w:rPr>
        <w:t xml:space="preserve"> CSDL Category</w:t>
      </w:r>
      <w:bookmarkEnd w:id="107"/>
    </w:p>
    <w:p w14:paraId="225BC1FA" w14:textId="21F967A6" w:rsidR="006F5EA5" w:rsidRPr="00AE537F" w:rsidRDefault="006F5EA5" w:rsidP="006F5EA5">
      <w:pPr>
        <w:pStyle w:val="Heading3"/>
        <w:ind w:left="1078" w:hanging="851"/>
        <w:rPr>
          <w:rFonts w:ascii="Arial" w:hAnsi="Arial" w:cs="Arial"/>
        </w:rPr>
      </w:pPr>
      <w:bookmarkStart w:id="108" w:name="_Toc116606173"/>
      <w:proofErr w:type="spellStart"/>
      <w:r w:rsidRPr="00AE537F">
        <w:rPr>
          <w:rFonts w:ascii="Arial" w:hAnsi="Arial" w:cs="Arial"/>
        </w:rPr>
        <w:t>Bảng</w:t>
      </w:r>
      <w:proofErr w:type="spellEnd"/>
      <w:r w:rsidRPr="00AE537F">
        <w:rPr>
          <w:rFonts w:ascii="Arial" w:hAnsi="Arial" w:cs="Arial"/>
        </w:rPr>
        <w:t xml:space="preserve"> CSDL User</w:t>
      </w:r>
      <w:bookmarkEnd w:id="108"/>
    </w:p>
    <w:p w14:paraId="352D5216"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User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email, </w:t>
      </w:r>
      <w:proofErr w:type="spellStart"/>
      <w:r w:rsidRPr="00AE537F">
        <w:rPr>
          <w:rFonts w:ascii="Arial" w:hAnsi="Arial" w:cs="Arial"/>
        </w:rPr>
        <w:t>emailconfirmed</w:t>
      </w:r>
      <w:proofErr w:type="spellEnd"/>
      <w:r w:rsidRPr="00AE537F">
        <w:rPr>
          <w:rFonts w:ascii="Arial" w:hAnsi="Arial" w:cs="Arial"/>
        </w:rPr>
        <w:t>, password, username,….</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người</w:t>
      </w:r>
      <w:proofErr w:type="spellEnd"/>
      <w:r w:rsidRPr="00AE537F">
        <w:rPr>
          <w:rFonts w:ascii="Arial" w:hAnsi="Arial" w:cs="Arial"/>
        </w:rPr>
        <w:t xml:space="preserve"> </w:t>
      </w:r>
      <w:proofErr w:type="spellStart"/>
      <w:r w:rsidRPr="00AE537F">
        <w:rPr>
          <w:rFonts w:ascii="Arial" w:hAnsi="Arial" w:cs="Arial"/>
        </w:rPr>
        <w:t>dùng</w:t>
      </w:r>
      <w:proofErr w:type="spellEnd"/>
      <w:r w:rsidRPr="00AE537F">
        <w:rPr>
          <w:rFonts w:ascii="Arial" w:hAnsi="Arial" w:cs="Arial"/>
        </w:rPr>
        <w:t xml:space="preserve"> </w:t>
      </w:r>
      <w:proofErr w:type="spellStart"/>
      <w:r w:rsidRPr="00AE537F">
        <w:rPr>
          <w:rFonts w:ascii="Arial" w:hAnsi="Arial" w:cs="Arial"/>
        </w:rPr>
        <w:t>khi</w:t>
      </w:r>
      <w:proofErr w:type="spellEnd"/>
      <w:r w:rsidRPr="00AE537F">
        <w:rPr>
          <w:rFonts w:ascii="Arial" w:hAnsi="Arial" w:cs="Arial"/>
        </w:rPr>
        <w:t xml:space="preserve"> </w:t>
      </w:r>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ký</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thành</w:t>
      </w:r>
      <w:proofErr w:type="spellEnd"/>
      <w:r w:rsidRPr="00AE537F">
        <w:rPr>
          <w:rFonts w:ascii="Arial" w:hAnsi="Arial" w:cs="Arial"/>
        </w:rPr>
        <w:t xml:space="preserve"> </w:t>
      </w:r>
      <w:proofErr w:type="spellStart"/>
      <w:r w:rsidRPr="00AE537F">
        <w:rPr>
          <w:rFonts w:ascii="Arial" w:hAnsi="Arial" w:cs="Arial"/>
        </w:rPr>
        <w:t>công</w:t>
      </w:r>
      <w:proofErr w:type="spellEnd"/>
      <w:r w:rsidRPr="00AE537F">
        <w:rPr>
          <w:rFonts w:ascii="Arial" w:hAnsi="Arial" w:cs="Arial"/>
        </w:rPr>
        <w:t>.</w:t>
      </w:r>
    </w:p>
    <w:p w14:paraId="22E44037" w14:textId="4375DE34" w:rsidR="004A6492" w:rsidRPr="00AE537F" w:rsidRDefault="006860B0" w:rsidP="004A6492">
      <w:pPr>
        <w:pStyle w:val="ListParagraph"/>
        <w:keepNext/>
        <w:spacing w:line="360" w:lineRule="auto"/>
        <w:ind w:left="1080"/>
        <w:jc w:val="center"/>
        <w:rPr>
          <w:rFonts w:ascii="Arial" w:hAnsi="Arial" w:cs="Arial"/>
        </w:rPr>
      </w:pPr>
      <w:r w:rsidRPr="00AE537F">
        <w:rPr>
          <w:rFonts w:ascii="Arial" w:hAnsi="Arial" w:cs="Arial"/>
          <w:noProof/>
        </w:rPr>
        <w:drawing>
          <wp:inline distT="0" distB="0" distL="0" distR="0" wp14:anchorId="1BDA3D9F" wp14:editId="1E7AB03D">
            <wp:extent cx="4778154" cy="342929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8154" cy="3429297"/>
                    </a:xfrm>
                    <a:prstGeom prst="rect">
                      <a:avLst/>
                    </a:prstGeom>
                  </pic:spPr>
                </pic:pic>
              </a:graphicData>
            </a:graphic>
          </wp:inline>
        </w:drawing>
      </w:r>
    </w:p>
    <w:p w14:paraId="26B2EDA9" w14:textId="40F3A330" w:rsidR="006F5EA5" w:rsidRPr="00AE537F" w:rsidRDefault="00135FED" w:rsidP="00485599">
      <w:pPr>
        <w:pStyle w:val="Caption"/>
      </w:pPr>
      <w:bookmarkStart w:id="109" w:name="_Toc11717949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4</w:t>
      </w:r>
      <w:r w:rsidR="00E24E31" w:rsidRPr="00AE537F">
        <w:fldChar w:fldCharType="end"/>
      </w:r>
      <w:r w:rsidRPr="00AE537F">
        <w:rPr>
          <w:lang w:val="en-US"/>
        </w:rPr>
        <w:t xml:space="preserve"> CSDL User</w:t>
      </w:r>
      <w:bookmarkEnd w:id="109"/>
    </w:p>
    <w:p w14:paraId="6E541D48" w14:textId="77777777" w:rsidR="006F5EA5" w:rsidRPr="00AE537F" w:rsidRDefault="006F5EA5" w:rsidP="006F5EA5">
      <w:pPr>
        <w:pStyle w:val="Heading3"/>
        <w:ind w:left="1078" w:hanging="851"/>
        <w:rPr>
          <w:rFonts w:ascii="Arial" w:hAnsi="Arial" w:cs="Arial"/>
        </w:rPr>
      </w:pPr>
      <w:bookmarkStart w:id="110" w:name="_Toc116606174"/>
      <w:proofErr w:type="spellStart"/>
      <w:r w:rsidRPr="00AE537F">
        <w:rPr>
          <w:rFonts w:ascii="Arial" w:hAnsi="Arial" w:cs="Arial"/>
        </w:rPr>
        <w:lastRenderedPageBreak/>
        <w:t>Bảng</w:t>
      </w:r>
      <w:proofErr w:type="spellEnd"/>
      <w:r w:rsidRPr="00AE537F">
        <w:rPr>
          <w:rFonts w:ascii="Arial" w:hAnsi="Arial" w:cs="Arial"/>
        </w:rPr>
        <w:t xml:space="preserve"> CSDL Orders</w:t>
      </w:r>
      <w:bookmarkEnd w:id="110"/>
    </w:p>
    <w:p w14:paraId="2BF43CE2"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Oder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w:t>
      </w:r>
    </w:p>
    <w:p w14:paraId="5F478A2A" w14:textId="77777777" w:rsidR="00135FED" w:rsidRPr="00AE537F" w:rsidRDefault="006860B0" w:rsidP="00135FED">
      <w:pPr>
        <w:pStyle w:val="ListParagraph"/>
        <w:keepNext/>
        <w:spacing w:line="360" w:lineRule="auto"/>
        <w:ind w:left="1080"/>
        <w:rPr>
          <w:rFonts w:ascii="Arial" w:hAnsi="Arial" w:cs="Arial"/>
        </w:rPr>
      </w:pPr>
      <w:r w:rsidRPr="00AE537F">
        <w:rPr>
          <w:rFonts w:ascii="Arial" w:hAnsi="Arial" w:cs="Arial"/>
          <w:noProof/>
        </w:rPr>
        <w:drawing>
          <wp:inline distT="0" distB="0" distL="0" distR="0" wp14:anchorId="524DDD93" wp14:editId="103A206E">
            <wp:extent cx="4770533" cy="1318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0533" cy="1318374"/>
                    </a:xfrm>
                    <a:prstGeom prst="rect">
                      <a:avLst/>
                    </a:prstGeom>
                  </pic:spPr>
                </pic:pic>
              </a:graphicData>
            </a:graphic>
          </wp:inline>
        </w:drawing>
      </w:r>
    </w:p>
    <w:p w14:paraId="4BBF619B" w14:textId="2963F941" w:rsidR="00BD4FD4" w:rsidRPr="00AE537F" w:rsidRDefault="00135FED" w:rsidP="00485599">
      <w:pPr>
        <w:pStyle w:val="Caption"/>
      </w:pPr>
      <w:bookmarkStart w:id="111" w:name="_Toc11717949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5</w:t>
      </w:r>
      <w:r w:rsidR="00E24E31" w:rsidRPr="00AE537F">
        <w:fldChar w:fldCharType="end"/>
      </w:r>
      <w:r w:rsidRPr="00AE537F">
        <w:rPr>
          <w:lang w:val="en-US"/>
        </w:rPr>
        <w:t xml:space="preserve"> CSDL Orders</w:t>
      </w:r>
      <w:bookmarkEnd w:id="111"/>
    </w:p>
    <w:p w14:paraId="28BF2976" w14:textId="37E0F262" w:rsidR="006F5EA5" w:rsidRPr="00AE537F" w:rsidRDefault="006F5EA5" w:rsidP="006F5EA5">
      <w:pPr>
        <w:pStyle w:val="Heading3"/>
        <w:ind w:left="1078" w:hanging="851"/>
        <w:rPr>
          <w:rFonts w:ascii="Arial" w:hAnsi="Arial" w:cs="Arial"/>
        </w:rPr>
      </w:pPr>
      <w:bookmarkStart w:id="112" w:name="_Toc116606175"/>
      <w:proofErr w:type="spellStart"/>
      <w:r w:rsidRPr="00AE537F">
        <w:rPr>
          <w:rFonts w:ascii="Arial" w:hAnsi="Arial" w:cs="Arial"/>
        </w:rPr>
        <w:t>Bảng</w:t>
      </w:r>
      <w:proofErr w:type="spellEnd"/>
      <w:r w:rsidRPr="00AE537F">
        <w:rPr>
          <w:rFonts w:ascii="Arial" w:hAnsi="Arial" w:cs="Arial"/>
        </w:rPr>
        <w:t xml:space="preserve"> CSDL Order Details</w:t>
      </w:r>
      <w:bookmarkEnd w:id="112"/>
    </w:p>
    <w:p w14:paraId="48A64E63"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Oder Details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số</w:t>
      </w:r>
      <w:proofErr w:type="spellEnd"/>
      <w:r w:rsidRPr="00AE537F">
        <w:rPr>
          <w:rFonts w:ascii="Arial" w:hAnsi="Arial" w:cs="Arial"/>
        </w:rPr>
        <w:t xml:space="preserve"> </w:t>
      </w:r>
      <w:proofErr w:type="spellStart"/>
      <w:r w:rsidRPr="00AE537F">
        <w:rPr>
          <w:rFonts w:ascii="Arial" w:hAnsi="Arial" w:cs="Arial"/>
        </w:rPr>
        <w:t>lượng</w:t>
      </w:r>
      <w:proofErr w:type="spellEnd"/>
      <w:r w:rsidRPr="00AE537F">
        <w:rPr>
          <w:rFonts w:ascii="Arial" w:hAnsi="Arial" w:cs="Arial"/>
        </w:rPr>
        <w:t xml:space="preserve">, </w:t>
      </w:r>
      <w:proofErr w:type="spellStart"/>
      <w:r w:rsidRPr="00AE537F">
        <w:rPr>
          <w:rFonts w:ascii="Arial" w:hAnsi="Arial" w:cs="Arial"/>
        </w:rPr>
        <w:t>giá</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đơn</w:t>
      </w:r>
      <w:proofErr w:type="spellEnd"/>
      <w:r w:rsidRPr="00AE537F">
        <w:rPr>
          <w:rFonts w:ascii="Arial" w:hAnsi="Arial" w:cs="Arial"/>
        </w:rPr>
        <w:t xml:space="preserve"> </w:t>
      </w:r>
      <w:proofErr w:type="spellStart"/>
      <w:r w:rsidRPr="00AE537F">
        <w:rPr>
          <w:rFonts w:ascii="Arial" w:hAnsi="Arial" w:cs="Arial"/>
        </w:rPr>
        <w:t>hàng</w:t>
      </w:r>
      <w:proofErr w:type="spellEnd"/>
      <w:r w:rsidRPr="00AE537F">
        <w:rPr>
          <w:rFonts w:ascii="Arial" w:hAnsi="Arial" w:cs="Arial"/>
        </w:rPr>
        <w:t>.</w:t>
      </w:r>
    </w:p>
    <w:p w14:paraId="73EE4A7B" w14:textId="77777777" w:rsidR="00135FED" w:rsidRPr="00AE537F" w:rsidRDefault="006860B0" w:rsidP="00135FED">
      <w:pPr>
        <w:pStyle w:val="ListParagraph"/>
        <w:keepNext/>
        <w:spacing w:line="360" w:lineRule="auto"/>
        <w:ind w:left="1080"/>
        <w:rPr>
          <w:rFonts w:ascii="Arial" w:hAnsi="Arial" w:cs="Arial"/>
        </w:rPr>
      </w:pPr>
      <w:r w:rsidRPr="00AE537F">
        <w:rPr>
          <w:rFonts w:ascii="Arial" w:hAnsi="Arial" w:cs="Arial"/>
          <w:noProof/>
        </w:rPr>
        <w:drawing>
          <wp:inline distT="0" distB="0" distL="0" distR="0" wp14:anchorId="1ABC9AF8" wp14:editId="5091E90B">
            <wp:extent cx="4747671"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7671" cy="1524132"/>
                    </a:xfrm>
                    <a:prstGeom prst="rect">
                      <a:avLst/>
                    </a:prstGeom>
                  </pic:spPr>
                </pic:pic>
              </a:graphicData>
            </a:graphic>
          </wp:inline>
        </w:drawing>
      </w:r>
    </w:p>
    <w:p w14:paraId="78392B9E" w14:textId="0D29AD95" w:rsidR="00BD4FD4" w:rsidRPr="00AE537F" w:rsidRDefault="00135FED" w:rsidP="00485599">
      <w:pPr>
        <w:pStyle w:val="Caption"/>
      </w:pPr>
      <w:bookmarkStart w:id="113" w:name="_Toc11717950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6</w:t>
      </w:r>
      <w:r w:rsidR="00E24E31" w:rsidRPr="00AE537F">
        <w:fldChar w:fldCharType="end"/>
      </w:r>
      <w:r w:rsidRPr="00AE537F">
        <w:rPr>
          <w:lang w:val="en-US"/>
        </w:rPr>
        <w:t xml:space="preserve"> CSDL Order Details</w:t>
      </w:r>
      <w:bookmarkEnd w:id="113"/>
    </w:p>
    <w:p w14:paraId="4CB6D361" w14:textId="08106682" w:rsidR="006F5EA5" w:rsidRPr="00AE537F" w:rsidRDefault="006F5EA5" w:rsidP="006F5EA5">
      <w:pPr>
        <w:pStyle w:val="Heading3"/>
        <w:ind w:left="1078" w:hanging="851"/>
        <w:rPr>
          <w:rFonts w:ascii="Arial" w:hAnsi="Arial" w:cs="Arial"/>
        </w:rPr>
      </w:pPr>
      <w:bookmarkStart w:id="114" w:name="_Toc116606176"/>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ProductImage</w:t>
      </w:r>
      <w:bookmarkEnd w:id="114"/>
      <w:proofErr w:type="spellEnd"/>
    </w:p>
    <w:p w14:paraId="1CD80A3B"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Product Image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ành</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sản</w:t>
      </w:r>
      <w:proofErr w:type="spellEnd"/>
      <w:r w:rsidRPr="00AE537F">
        <w:rPr>
          <w:rFonts w:ascii="Arial" w:hAnsi="Arial" w:cs="Arial"/>
        </w:rPr>
        <w:t xml:space="preserve"> </w:t>
      </w:r>
      <w:proofErr w:type="spellStart"/>
      <w:r w:rsidRPr="00AE537F">
        <w:rPr>
          <w:rFonts w:ascii="Arial" w:hAnsi="Arial" w:cs="Arial"/>
        </w:rPr>
        <w:t>phẩm</w:t>
      </w:r>
      <w:proofErr w:type="spellEnd"/>
      <w:r w:rsidRPr="00AE537F">
        <w:rPr>
          <w:rFonts w:ascii="Arial" w:hAnsi="Arial" w:cs="Arial"/>
        </w:rPr>
        <w:t>.</w:t>
      </w:r>
    </w:p>
    <w:p w14:paraId="40B9FB99" w14:textId="77777777" w:rsidR="00135FED" w:rsidRPr="00AE537F" w:rsidRDefault="006F5EA5" w:rsidP="00135FED">
      <w:pPr>
        <w:pStyle w:val="ListParagraph"/>
        <w:keepNext/>
        <w:spacing w:line="360" w:lineRule="auto"/>
        <w:jc w:val="center"/>
        <w:rPr>
          <w:rFonts w:ascii="Arial" w:hAnsi="Arial" w:cs="Arial"/>
        </w:rPr>
      </w:pPr>
      <w:r w:rsidRPr="00AE537F">
        <w:rPr>
          <w:rFonts w:ascii="Arial" w:hAnsi="Arial" w:cs="Arial"/>
          <w:noProof/>
        </w:rPr>
        <w:drawing>
          <wp:inline distT="0" distB="0" distL="0" distR="0" wp14:anchorId="094CB0BB" wp14:editId="5E24B8B1">
            <wp:extent cx="4084320" cy="120396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203960"/>
                    </a:xfrm>
                    <a:prstGeom prst="rect">
                      <a:avLst/>
                    </a:prstGeom>
                    <a:noFill/>
                    <a:ln>
                      <a:noFill/>
                    </a:ln>
                  </pic:spPr>
                </pic:pic>
              </a:graphicData>
            </a:graphic>
          </wp:inline>
        </w:drawing>
      </w:r>
    </w:p>
    <w:p w14:paraId="1AC20CB9" w14:textId="6D5CAE8D" w:rsidR="004A6492" w:rsidRPr="00AE537F" w:rsidRDefault="00135FED" w:rsidP="00485599">
      <w:pPr>
        <w:pStyle w:val="Caption"/>
      </w:pPr>
      <w:bookmarkStart w:id="115" w:name="_Toc117179501"/>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7</w:t>
      </w:r>
      <w:r w:rsidR="00E24E31" w:rsidRPr="00AE537F">
        <w:fldChar w:fldCharType="end"/>
      </w:r>
      <w:r w:rsidRPr="00AE537F">
        <w:rPr>
          <w:lang w:val="en-US"/>
        </w:rPr>
        <w:t xml:space="preserve"> CSDL </w:t>
      </w:r>
      <w:proofErr w:type="spellStart"/>
      <w:r w:rsidRPr="00AE537F">
        <w:rPr>
          <w:lang w:val="en-US"/>
        </w:rPr>
        <w:t>ProductImage</w:t>
      </w:r>
      <w:bookmarkEnd w:id="115"/>
      <w:proofErr w:type="spellEnd"/>
    </w:p>
    <w:p w14:paraId="7359AE65" w14:textId="77777777" w:rsidR="006F5EA5" w:rsidRPr="00AE537F" w:rsidRDefault="006F5EA5" w:rsidP="006F5EA5">
      <w:pPr>
        <w:pStyle w:val="Heading3"/>
        <w:ind w:left="1078" w:hanging="851"/>
        <w:rPr>
          <w:rFonts w:ascii="Arial" w:hAnsi="Arial" w:cs="Arial"/>
        </w:rPr>
      </w:pPr>
      <w:bookmarkStart w:id="116" w:name="_Toc116606177"/>
      <w:proofErr w:type="spellStart"/>
      <w:r w:rsidRPr="00AE537F">
        <w:rPr>
          <w:rFonts w:ascii="Arial" w:hAnsi="Arial" w:cs="Arial"/>
        </w:rPr>
        <w:t>Bảng</w:t>
      </w:r>
      <w:proofErr w:type="spellEnd"/>
      <w:r w:rsidRPr="00AE537F">
        <w:rPr>
          <w:rFonts w:ascii="Arial" w:hAnsi="Arial" w:cs="Arial"/>
        </w:rPr>
        <w:t xml:space="preserve"> CSDL Customer</w:t>
      </w:r>
      <w:bookmarkEnd w:id="116"/>
    </w:p>
    <w:p w14:paraId="528443C3" w14:textId="77777777" w:rsidR="006F5EA5" w:rsidRPr="00AE537F" w:rsidRDefault="006F5EA5" w:rsidP="006F5EA5">
      <w:pPr>
        <w:pStyle w:val="ListParagraph"/>
        <w:rPr>
          <w:rFonts w:ascii="Arial" w:hAnsi="Arial" w:cs="Arial"/>
        </w:rPr>
      </w:pP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để</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User </w:t>
      </w:r>
      <w:proofErr w:type="spellStart"/>
      <w:r w:rsidRPr="00AE537F">
        <w:rPr>
          <w:rFonts w:ascii="Arial" w:hAnsi="Arial" w:cs="Arial"/>
        </w:rPr>
        <w:t>dành</w:t>
      </w:r>
      <w:proofErr w:type="spellEnd"/>
      <w:r w:rsidRPr="00AE537F">
        <w:rPr>
          <w:rFonts w:ascii="Arial" w:hAnsi="Arial" w:cs="Arial"/>
        </w:rPr>
        <w:t xml:space="preserve"> </w:t>
      </w:r>
      <w:proofErr w:type="spellStart"/>
      <w:r w:rsidRPr="00AE537F">
        <w:rPr>
          <w:rFonts w:ascii="Arial" w:hAnsi="Arial" w:cs="Arial"/>
        </w:rPr>
        <w:t>cho</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khách</w:t>
      </w:r>
      <w:proofErr w:type="spellEnd"/>
      <w:r w:rsidRPr="00AE537F">
        <w:rPr>
          <w:rFonts w:ascii="Arial" w:hAnsi="Arial" w:cs="Arial"/>
        </w:rPr>
        <w:t xml:space="preserve"> </w:t>
      </w:r>
      <w:proofErr w:type="spellStart"/>
      <w:r w:rsidRPr="00AE537F">
        <w:rPr>
          <w:rFonts w:ascii="Arial" w:hAnsi="Arial" w:cs="Arial"/>
        </w:rPr>
        <w:t>hàng</w:t>
      </w:r>
      <w:proofErr w:type="spellEnd"/>
      <w:r w:rsidRPr="00AE537F">
        <w:rPr>
          <w:rFonts w:ascii="Arial" w:hAnsi="Arial" w:cs="Arial"/>
        </w:rPr>
        <w:t>.</w:t>
      </w:r>
    </w:p>
    <w:p w14:paraId="389B6EF4" w14:textId="77777777" w:rsidR="00135FED" w:rsidRPr="00AE537F" w:rsidRDefault="006F5EA5" w:rsidP="00135FED">
      <w:pPr>
        <w:pStyle w:val="ListParagraph"/>
        <w:keepNext/>
        <w:rPr>
          <w:rFonts w:ascii="Arial" w:hAnsi="Arial" w:cs="Arial"/>
        </w:rPr>
      </w:pPr>
      <w:r w:rsidRPr="00AE537F">
        <w:rPr>
          <w:rFonts w:ascii="Arial" w:hAnsi="Arial" w:cs="Arial"/>
          <w:noProof/>
        </w:rPr>
        <w:lastRenderedPageBreak/>
        <w:drawing>
          <wp:inline distT="0" distB="0" distL="0" distR="0" wp14:anchorId="41CE586F" wp14:editId="24237703">
            <wp:extent cx="4724400" cy="868680"/>
            <wp:effectExtent l="0" t="0" r="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868680"/>
                    </a:xfrm>
                    <a:prstGeom prst="rect">
                      <a:avLst/>
                    </a:prstGeom>
                    <a:noFill/>
                    <a:ln>
                      <a:noFill/>
                    </a:ln>
                  </pic:spPr>
                </pic:pic>
              </a:graphicData>
            </a:graphic>
          </wp:inline>
        </w:drawing>
      </w:r>
    </w:p>
    <w:p w14:paraId="37287F69" w14:textId="27EF2E58" w:rsidR="006F5EA5" w:rsidRPr="00AE537F" w:rsidRDefault="00135FED" w:rsidP="00485599">
      <w:pPr>
        <w:pStyle w:val="Caption"/>
      </w:pPr>
      <w:bookmarkStart w:id="117" w:name="_Toc11717950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8</w:t>
      </w:r>
      <w:r w:rsidR="00E24E31" w:rsidRPr="00AE537F">
        <w:fldChar w:fldCharType="end"/>
      </w:r>
      <w:r w:rsidRPr="00AE537F">
        <w:rPr>
          <w:lang w:val="en-US"/>
        </w:rPr>
        <w:t xml:space="preserve"> CSDL Customer</w:t>
      </w:r>
      <w:bookmarkEnd w:id="117"/>
    </w:p>
    <w:p w14:paraId="27ACA461" w14:textId="501C1BCD" w:rsidR="006F5EA5" w:rsidRPr="00AE537F" w:rsidRDefault="006F5EA5" w:rsidP="00485599">
      <w:pPr>
        <w:pStyle w:val="Caption"/>
      </w:pPr>
      <w:r w:rsidRPr="00AE537F">
        <w:tab/>
      </w:r>
      <w:r w:rsidRPr="00AE537F">
        <w:tab/>
      </w:r>
    </w:p>
    <w:p w14:paraId="252AF0C9" w14:textId="77777777" w:rsidR="006F5EA5" w:rsidRPr="00AE537F" w:rsidRDefault="006F5EA5" w:rsidP="006F5EA5">
      <w:pPr>
        <w:pStyle w:val="Heading3"/>
        <w:ind w:left="1078" w:hanging="851"/>
        <w:rPr>
          <w:rFonts w:ascii="Arial" w:hAnsi="Arial" w:cs="Arial"/>
        </w:rPr>
      </w:pPr>
      <w:bookmarkStart w:id="118" w:name="_Toc116606178"/>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bookmarkEnd w:id="118"/>
      <w:proofErr w:type="spellEnd"/>
    </w:p>
    <w:p w14:paraId="7B6416CC" w14:textId="77777777" w:rsidR="006F5EA5" w:rsidRPr="00AE537F" w:rsidRDefault="006F5EA5" w:rsidP="006F5EA5">
      <w:pPr>
        <w:pStyle w:val="ListParagraph"/>
        <w:rPr>
          <w:rFonts w:ascii="Arial" w:hAnsi="Arial" w:cs="Arial"/>
        </w:rPr>
      </w:pP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để</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User </w:t>
      </w:r>
      <w:proofErr w:type="spellStart"/>
      <w:r w:rsidRPr="00AE537F">
        <w:rPr>
          <w:rFonts w:ascii="Arial" w:hAnsi="Arial" w:cs="Arial"/>
        </w:rPr>
        <w:t>dành</w:t>
      </w:r>
      <w:proofErr w:type="spellEnd"/>
      <w:r w:rsidRPr="00AE537F">
        <w:rPr>
          <w:rFonts w:ascii="Arial" w:hAnsi="Arial" w:cs="Arial"/>
        </w:rPr>
        <w:t xml:space="preserve"> </w:t>
      </w:r>
      <w:proofErr w:type="spellStart"/>
      <w:r w:rsidRPr="00AE537F">
        <w:rPr>
          <w:rFonts w:ascii="Arial" w:hAnsi="Arial" w:cs="Arial"/>
        </w:rPr>
        <w:t>cho</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proofErr w:type="spellEnd"/>
      <w:r w:rsidRPr="00AE537F">
        <w:rPr>
          <w:rFonts w:ascii="Arial" w:hAnsi="Arial" w:cs="Arial"/>
        </w:rPr>
        <w:t xml:space="preserve"> (bao </w:t>
      </w:r>
      <w:proofErr w:type="spellStart"/>
      <w:r w:rsidRPr="00AE537F">
        <w:rPr>
          <w:rFonts w:ascii="Arial" w:hAnsi="Arial" w:cs="Arial"/>
        </w:rPr>
        <w:t>gồm</w:t>
      </w:r>
      <w:proofErr w:type="spellEnd"/>
      <w:r w:rsidRPr="00AE537F">
        <w:rPr>
          <w:rFonts w:ascii="Arial" w:hAnsi="Arial" w:cs="Arial"/>
        </w:rPr>
        <w:t xml:space="preserve"> admin)</w:t>
      </w:r>
    </w:p>
    <w:p w14:paraId="0BEC6795" w14:textId="77777777" w:rsidR="00135FED" w:rsidRPr="00AE537F" w:rsidRDefault="006F5EA5" w:rsidP="00135FED">
      <w:pPr>
        <w:pStyle w:val="ListParagraph"/>
        <w:keepNext/>
        <w:rPr>
          <w:rFonts w:ascii="Arial" w:hAnsi="Arial" w:cs="Arial"/>
        </w:rPr>
      </w:pPr>
      <w:r w:rsidRPr="00AE537F">
        <w:rPr>
          <w:rFonts w:ascii="Arial" w:hAnsi="Arial" w:cs="Arial"/>
          <w:noProof/>
        </w:rPr>
        <w:drawing>
          <wp:inline distT="0" distB="0" distL="0" distR="0" wp14:anchorId="7F997C03" wp14:editId="3E377BB2">
            <wp:extent cx="4785360" cy="92202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5360" cy="922020"/>
                    </a:xfrm>
                    <a:prstGeom prst="rect">
                      <a:avLst/>
                    </a:prstGeom>
                    <a:noFill/>
                    <a:ln>
                      <a:noFill/>
                    </a:ln>
                  </pic:spPr>
                </pic:pic>
              </a:graphicData>
            </a:graphic>
          </wp:inline>
        </w:drawing>
      </w:r>
    </w:p>
    <w:p w14:paraId="142BCB49" w14:textId="689C3030" w:rsidR="00BD4FD4" w:rsidRPr="00AE537F" w:rsidRDefault="00135FED" w:rsidP="00485599">
      <w:pPr>
        <w:pStyle w:val="Caption"/>
      </w:pPr>
      <w:bookmarkStart w:id="119" w:name="_Toc11717950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9</w:t>
      </w:r>
      <w:r w:rsidR="00E24E31" w:rsidRPr="00AE537F">
        <w:fldChar w:fldCharType="end"/>
      </w:r>
      <w:r w:rsidRPr="00AE537F">
        <w:rPr>
          <w:lang w:val="en-US"/>
        </w:rPr>
        <w:t xml:space="preserve"> CSDL </w:t>
      </w:r>
      <w:proofErr w:type="spellStart"/>
      <w:r w:rsidRPr="00AE537F">
        <w:rPr>
          <w:lang w:val="en-US"/>
        </w:rPr>
        <w:t>Nhân</w:t>
      </w:r>
      <w:proofErr w:type="spellEnd"/>
      <w:r w:rsidRPr="00AE537F">
        <w:rPr>
          <w:lang w:val="en-US"/>
        </w:rPr>
        <w:t xml:space="preserve"> </w:t>
      </w:r>
      <w:proofErr w:type="spellStart"/>
      <w:r w:rsidRPr="00AE537F">
        <w:rPr>
          <w:lang w:val="en-US"/>
        </w:rPr>
        <w:t>viên</w:t>
      </w:r>
      <w:bookmarkEnd w:id="119"/>
      <w:proofErr w:type="spellEnd"/>
    </w:p>
    <w:p w14:paraId="618D46E6" w14:textId="444B348D" w:rsidR="006F5EA5" w:rsidRPr="00AE537F" w:rsidRDefault="006F5EA5" w:rsidP="006F5EA5">
      <w:pPr>
        <w:pStyle w:val="Heading3"/>
        <w:ind w:left="1078" w:hanging="851"/>
        <w:rPr>
          <w:rFonts w:ascii="Arial" w:hAnsi="Arial" w:cs="Arial"/>
        </w:rPr>
      </w:pPr>
      <w:bookmarkStart w:id="120" w:name="_Toc116606179"/>
      <w:proofErr w:type="spellStart"/>
      <w:r w:rsidRPr="00AE537F">
        <w:rPr>
          <w:rFonts w:ascii="Arial" w:hAnsi="Arial" w:cs="Arial"/>
        </w:rPr>
        <w:t>Bảng</w:t>
      </w:r>
      <w:proofErr w:type="spellEnd"/>
      <w:r w:rsidRPr="00AE537F">
        <w:rPr>
          <w:rFonts w:ascii="Arial" w:hAnsi="Arial" w:cs="Arial"/>
        </w:rPr>
        <w:t xml:space="preserve"> CSDL Province</w:t>
      </w:r>
      <w:bookmarkEnd w:id="120"/>
    </w:p>
    <w:p w14:paraId="03E5D846"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dữ</w:t>
      </w:r>
      <w:proofErr w:type="spellEnd"/>
      <w:r w:rsidRPr="00AE537F">
        <w:rPr>
          <w:rFonts w:ascii="Arial" w:hAnsi="Arial" w:cs="Arial"/>
          <w:lang w:val="en-US"/>
        </w:rPr>
        <w:t xml:space="preserve"> </w:t>
      </w:r>
      <w:proofErr w:type="spellStart"/>
      <w:r w:rsidRPr="00AE537F">
        <w:rPr>
          <w:rFonts w:ascii="Arial" w:hAnsi="Arial" w:cs="Arial"/>
          <w:lang w:val="en-US"/>
        </w:rPr>
        <w:t>liệu</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tại</w:t>
      </w:r>
      <w:proofErr w:type="spellEnd"/>
      <w:r w:rsidRPr="00AE537F">
        <w:rPr>
          <w:rFonts w:ascii="Arial" w:hAnsi="Arial" w:cs="Arial"/>
          <w:lang w:val="en-US"/>
        </w:rPr>
        <w:t xml:space="preserve"> </w:t>
      </w:r>
      <w:proofErr w:type="spellStart"/>
      <w:r w:rsidRPr="00AE537F">
        <w:rPr>
          <w:rFonts w:ascii="Arial" w:hAnsi="Arial" w:cs="Arial"/>
          <w:lang w:val="en-US"/>
        </w:rPr>
        <w:t>Việt</w:t>
      </w:r>
      <w:proofErr w:type="spellEnd"/>
      <w:r w:rsidRPr="00AE537F">
        <w:rPr>
          <w:rFonts w:ascii="Arial" w:hAnsi="Arial" w:cs="Arial"/>
          <w:lang w:val="en-US"/>
        </w:rPr>
        <w:t xml:space="preserve"> Nam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User</w:t>
      </w:r>
    </w:p>
    <w:p w14:paraId="37013D3F"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71913833" wp14:editId="6B25E2E1">
            <wp:extent cx="4739640" cy="1112520"/>
            <wp:effectExtent l="0" t="0" r="381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1112520"/>
                    </a:xfrm>
                    <a:prstGeom prst="rect">
                      <a:avLst/>
                    </a:prstGeom>
                    <a:noFill/>
                    <a:ln>
                      <a:noFill/>
                    </a:ln>
                  </pic:spPr>
                </pic:pic>
              </a:graphicData>
            </a:graphic>
          </wp:inline>
        </w:drawing>
      </w:r>
    </w:p>
    <w:p w14:paraId="14484D4E" w14:textId="66435262" w:rsidR="00BD4FD4" w:rsidRPr="00AE537F" w:rsidRDefault="00135FED" w:rsidP="00485599">
      <w:pPr>
        <w:pStyle w:val="Caption"/>
      </w:pPr>
      <w:bookmarkStart w:id="121" w:name="_Toc11717950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10</w:t>
      </w:r>
      <w:r w:rsidR="00E24E31" w:rsidRPr="00AE537F">
        <w:fldChar w:fldCharType="end"/>
      </w:r>
      <w:r w:rsidRPr="00AE537F">
        <w:rPr>
          <w:lang w:val="en-US"/>
        </w:rPr>
        <w:t xml:space="preserve"> CSDL Province</w:t>
      </w:r>
      <w:bookmarkEnd w:id="121"/>
    </w:p>
    <w:p w14:paraId="2A67E3E5" w14:textId="6F225CA0" w:rsidR="006F5EA5" w:rsidRPr="00AE537F" w:rsidRDefault="006F5EA5" w:rsidP="006F5EA5">
      <w:pPr>
        <w:pStyle w:val="Heading3"/>
        <w:ind w:left="1078" w:hanging="851"/>
        <w:rPr>
          <w:rFonts w:ascii="Arial" w:hAnsi="Arial" w:cs="Arial"/>
        </w:rPr>
      </w:pPr>
      <w:bookmarkStart w:id="122" w:name="_Toc116606180"/>
      <w:proofErr w:type="spellStart"/>
      <w:r w:rsidRPr="00AE537F">
        <w:rPr>
          <w:rFonts w:ascii="Arial" w:hAnsi="Arial" w:cs="Arial"/>
        </w:rPr>
        <w:t>Bảng</w:t>
      </w:r>
      <w:proofErr w:type="spellEnd"/>
      <w:r w:rsidRPr="00AE537F">
        <w:rPr>
          <w:rFonts w:ascii="Arial" w:hAnsi="Arial" w:cs="Arial"/>
        </w:rPr>
        <w:t xml:space="preserve"> CSDL District</w:t>
      </w:r>
      <w:bookmarkEnd w:id="122"/>
    </w:p>
    <w:p w14:paraId="6E9E81A9"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tại</w:t>
      </w:r>
      <w:proofErr w:type="spellEnd"/>
      <w:r w:rsidRPr="00AE537F">
        <w:rPr>
          <w:rFonts w:ascii="Arial" w:hAnsi="Arial" w:cs="Arial"/>
          <w:lang w:val="en-US"/>
        </w:rPr>
        <w:t xml:space="preserve"> </w:t>
      </w:r>
      <w:proofErr w:type="spellStart"/>
      <w:r w:rsidRPr="00AE537F">
        <w:rPr>
          <w:rFonts w:ascii="Arial" w:hAnsi="Arial" w:cs="Arial"/>
          <w:lang w:val="en-US"/>
        </w:rPr>
        <w:t>Việt</w:t>
      </w:r>
      <w:proofErr w:type="spellEnd"/>
      <w:r w:rsidRPr="00AE537F">
        <w:rPr>
          <w:rFonts w:ascii="Arial" w:hAnsi="Arial" w:cs="Arial"/>
          <w:lang w:val="en-US"/>
        </w:rPr>
        <w:t xml:space="preserve"> Nam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chứa</w:t>
      </w:r>
      <w:proofErr w:type="spellEnd"/>
      <w:r w:rsidRPr="00AE537F">
        <w:rPr>
          <w:rFonts w:ascii="Arial" w:hAnsi="Arial" w:cs="Arial"/>
          <w:lang w:val="en-US"/>
        </w:rPr>
        <w:t xml:space="preserve"> Id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Province</w:t>
      </w:r>
    </w:p>
    <w:p w14:paraId="4F0F106B"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277DB060" wp14:editId="1BE4163D">
            <wp:extent cx="4770120" cy="147066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0120" cy="1470660"/>
                    </a:xfrm>
                    <a:prstGeom prst="rect">
                      <a:avLst/>
                    </a:prstGeom>
                    <a:noFill/>
                    <a:ln>
                      <a:noFill/>
                    </a:ln>
                  </pic:spPr>
                </pic:pic>
              </a:graphicData>
            </a:graphic>
          </wp:inline>
        </w:drawing>
      </w:r>
    </w:p>
    <w:p w14:paraId="5309A137" w14:textId="19365166" w:rsidR="00BD4FD4" w:rsidRPr="00AE537F" w:rsidRDefault="00135FED" w:rsidP="00485599">
      <w:pPr>
        <w:pStyle w:val="Caption"/>
      </w:pPr>
      <w:bookmarkStart w:id="123" w:name="_Toc11717950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11</w:t>
      </w:r>
      <w:r w:rsidR="00E24E31" w:rsidRPr="00AE537F">
        <w:fldChar w:fldCharType="end"/>
      </w:r>
      <w:r w:rsidRPr="00AE537F">
        <w:rPr>
          <w:lang w:val="en-US"/>
        </w:rPr>
        <w:t xml:space="preserve"> CSDL District</w:t>
      </w:r>
      <w:bookmarkEnd w:id="123"/>
    </w:p>
    <w:p w14:paraId="49B30DE7" w14:textId="34CA6175" w:rsidR="006F5EA5" w:rsidRPr="00AE537F" w:rsidRDefault="006F5EA5" w:rsidP="006F5EA5">
      <w:pPr>
        <w:pStyle w:val="Heading3"/>
        <w:ind w:left="1078" w:hanging="851"/>
        <w:rPr>
          <w:rFonts w:ascii="Arial" w:hAnsi="Arial" w:cs="Arial"/>
        </w:rPr>
      </w:pPr>
      <w:bookmarkStart w:id="124" w:name="_Toc116606181"/>
      <w:proofErr w:type="spellStart"/>
      <w:r w:rsidRPr="00AE537F">
        <w:rPr>
          <w:rFonts w:ascii="Arial" w:hAnsi="Arial" w:cs="Arial"/>
        </w:rPr>
        <w:t>Bảng</w:t>
      </w:r>
      <w:proofErr w:type="spellEnd"/>
      <w:r w:rsidRPr="00AE537F">
        <w:rPr>
          <w:rFonts w:ascii="Arial" w:hAnsi="Arial" w:cs="Arial"/>
        </w:rPr>
        <w:t xml:space="preserve"> CSDL Roles</w:t>
      </w:r>
      <w:bookmarkEnd w:id="124"/>
    </w:p>
    <w:p w14:paraId="7529339A"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về</w:t>
      </w:r>
      <w:proofErr w:type="spellEnd"/>
      <w:r w:rsidRPr="00AE537F">
        <w:rPr>
          <w:rFonts w:ascii="Arial" w:hAnsi="Arial" w:cs="Arial"/>
          <w:lang w:val="en-US"/>
        </w:rPr>
        <w:t xml:space="preserve"> Roles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61031438" w14:textId="77777777" w:rsidR="004A6492" w:rsidRPr="00AE537F" w:rsidRDefault="006F5EA5" w:rsidP="004A6492">
      <w:pPr>
        <w:keepNext/>
        <w:rPr>
          <w:rFonts w:ascii="Arial" w:hAnsi="Arial" w:cs="Arial"/>
        </w:rPr>
      </w:pPr>
      <w:r w:rsidRPr="00AE537F">
        <w:rPr>
          <w:rFonts w:ascii="Arial" w:hAnsi="Arial" w:cs="Arial"/>
          <w:noProof/>
          <w:lang w:val="en-US"/>
        </w:rPr>
        <w:lastRenderedPageBreak/>
        <w:drawing>
          <wp:inline distT="0" distB="0" distL="0" distR="0" wp14:anchorId="1835E0F4" wp14:editId="6603AC5B">
            <wp:extent cx="4792980" cy="960120"/>
            <wp:effectExtent l="0" t="0" r="762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2980" cy="960120"/>
                    </a:xfrm>
                    <a:prstGeom prst="rect">
                      <a:avLst/>
                    </a:prstGeom>
                    <a:noFill/>
                    <a:ln>
                      <a:noFill/>
                    </a:ln>
                  </pic:spPr>
                </pic:pic>
              </a:graphicData>
            </a:graphic>
          </wp:inline>
        </w:drawing>
      </w:r>
    </w:p>
    <w:p w14:paraId="48AD8F3C" w14:textId="5B4522FB" w:rsidR="006F5EA5" w:rsidRPr="00AE537F" w:rsidRDefault="00135FED" w:rsidP="00485599">
      <w:pPr>
        <w:pStyle w:val="Caption"/>
      </w:pPr>
      <w:bookmarkStart w:id="125" w:name="_Toc11717950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12</w:t>
      </w:r>
      <w:r w:rsidR="00E24E31" w:rsidRPr="00AE537F">
        <w:fldChar w:fldCharType="end"/>
      </w:r>
      <w:r w:rsidRPr="00AE537F">
        <w:rPr>
          <w:lang w:val="en-US"/>
        </w:rPr>
        <w:t xml:space="preserve"> CSDL Roles</w:t>
      </w:r>
      <w:bookmarkEnd w:id="125"/>
    </w:p>
    <w:p w14:paraId="134CA719" w14:textId="77777777" w:rsidR="006F5EA5" w:rsidRPr="00AE537F" w:rsidRDefault="006F5EA5" w:rsidP="006F5EA5">
      <w:pPr>
        <w:pStyle w:val="Heading3"/>
        <w:ind w:left="1078" w:hanging="851"/>
        <w:rPr>
          <w:rFonts w:ascii="Arial" w:hAnsi="Arial" w:cs="Arial"/>
        </w:rPr>
      </w:pPr>
      <w:bookmarkStart w:id="126" w:name="_Toc116606182"/>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UserRoles</w:t>
      </w:r>
      <w:bookmarkEnd w:id="126"/>
      <w:proofErr w:type="spellEnd"/>
    </w:p>
    <w:p w14:paraId="7EB32319"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về</w:t>
      </w:r>
      <w:proofErr w:type="spellEnd"/>
      <w:r w:rsidRPr="00AE537F">
        <w:rPr>
          <w:rFonts w:ascii="Arial" w:hAnsi="Arial" w:cs="Arial"/>
          <w:lang w:val="en-US"/>
        </w:rPr>
        <w:t xml:space="preserve"> Role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các</w:t>
      </w:r>
      <w:proofErr w:type="spellEnd"/>
      <w:r w:rsidRPr="00AE537F">
        <w:rPr>
          <w:rFonts w:ascii="Arial" w:hAnsi="Arial" w:cs="Arial"/>
          <w:lang w:val="en-US"/>
        </w:rPr>
        <w:t xml:space="preserve"> User </w:t>
      </w:r>
      <w:proofErr w:type="spellStart"/>
      <w:r w:rsidRPr="00AE537F">
        <w:rPr>
          <w:rFonts w:ascii="Arial" w:hAnsi="Arial" w:cs="Arial"/>
          <w:lang w:val="en-US"/>
        </w:rPr>
        <w:t>có</w:t>
      </w:r>
      <w:proofErr w:type="spellEnd"/>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04E09730"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35F81658" wp14:editId="097E0E68">
            <wp:extent cx="4640580" cy="861060"/>
            <wp:effectExtent l="0" t="0" r="762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0580" cy="861060"/>
                    </a:xfrm>
                    <a:prstGeom prst="rect">
                      <a:avLst/>
                    </a:prstGeom>
                    <a:noFill/>
                    <a:ln>
                      <a:noFill/>
                    </a:ln>
                  </pic:spPr>
                </pic:pic>
              </a:graphicData>
            </a:graphic>
          </wp:inline>
        </w:drawing>
      </w:r>
    </w:p>
    <w:p w14:paraId="028EF83D" w14:textId="2889EE28" w:rsidR="00BD4FD4" w:rsidRPr="00AE537F" w:rsidRDefault="00135FED" w:rsidP="00485599">
      <w:pPr>
        <w:pStyle w:val="Caption"/>
      </w:pPr>
      <w:bookmarkStart w:id="127" w:name="_Toc11717950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13</w:t>
      </w:r>
      <w:r w:rsidR="00E24E31" w:rsidRPr="00AE537F">
        <w:fldChar w:fldCharType="end"/>
      </w:r>
      <w:r w:rsidRPr="00AE537F">
        <w:rPr>
          <w:lang w:val="en-US"/>
        </w:rPr>
        <w:t xml:space="preserve"> CSDL </w:t>
      </w:r>
      <w:proofErr w:type="spellStart"/>
      <w:r w:rsidRPr="00AE537F">
        <w:rPr>
          <w:lang w:val="en-US"/>
        </w:rPr>
        <w:t>UserRoles</w:t>
      </w:r>
      <w:bookmarkEnd w:id="127"/>
      <w:proofErr w:type="spellEnd"/>
    </w:p>
    <w:p w14:paraId="43B0B666" w14:textId="337AA169" w:rsidR="006F5EA5" w:rsidRPr="00AE537F" w:rsidRDefault="006F5EA5" w:rsidP="006F5EA5">
      <w:pPr>
        <w:pStyle w:val="Heading3"/>
        <w:ind w:left="1078" w:hanging="851"/>
        <w:rPr>
          <w:rFonts w:ascii="Arial" w:hAnsi="Arial" w:cs="Arial"/>
        </w:rPr>
      </w:pPr>
      <w:bookmarkStart w:id="128" w:name="_Toc116606183"/>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SubCategory</w:t>
      </w:r>
      <w:bookmarkEnd w:id="128"/>
      <w:proofErr w:type="spellEnd"/>
    </w:p>
    <w:p w14:paraId="6D523ABF"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Category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0F075D37"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43FB567E" wp14:editId="1C31E7C8">
            <wp:extent cx="4709160" cy="134112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9160" cy="1341120"/>
                    </a:xfrm>
                    <a:prstGeom prst="rect">
                      <a:avLst/>
                    </a:prstGeom>
                    <a:noFill/>
                    <a:ln>
                      <a:noFill/>
                    </a:ln>
                  </pic:spPr>
                </pic:pic>
              </a:graphicData>
            </a:graphic>
          </wp:inline>
        </w:drawing>
      </w:r>
    </w:p>
    <w:p w14:paraId="4700D5C5" w14:textId="0586D89A" w:rsidR="00BD4FD4" w:rsidRPr="00AE537F" w:rsidRDefault="00135FED" w:rsidP="00485599">
      <w:pPr>
        <w:pStyle w:val="Caption"/>
      </w:pPr>
      <w:bookmarkStart w:id="129" w:name="_Toc11717950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14</w:t>
      </w:r>
      <w:r w:rsidR="00E24E31" w:rsidRPr="00AE537F">
        <w:fldChar w:fldCharType="end"/>
      </w:r>
      <w:r w:rsidRPr="00AE537F">
        <w:rPr>
          <w:lang w:val="en-US"/>
        </w:rPr>
        <w:t xml:space="preserve"> CSDL </w:t>
      </w:r>
      <w:proofErr w:type="spellStart"/>
      <w:r w:rsidRPr="00AE537F">
        <w:rPr>
          <w:lang w:val="en-US"/>
        </w:rPr>
        <w:t>SubCategory</w:t>
      </w:r>
      <w:bookmarkEnd w:id="129"/>
      <w:proofErr w:type="spellEnd"/>
    </w:p>
    <w:p w14:paraId="65C8B772" w14:textId="41D5ED63" w:rsidR="006F5EA5" w:rsidRPr="00AE537F" w:rsidRDefault="006F5EA5" w:rsidP="006F5EA5">
      <w:pPr>
        <w:pStyle w:val="Heading3"/>
        <w:ind w:left="1078" w:hanging="851"/>
        <w:rPr>
          <w:rFonts w:ascii="Arial" w:hAnsi="Arial" w:cs="Arial"/>
        </w:rPr>
      </w:pPr>
      <w:bookmarkStart w:id="130" w:name="_Toc116606184"/>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ResetPasswordCode</w:t>
      </w:r>
      <w:bookmarkEnd w:id="130"/>
      <w:proofErr w:type="spellEnd"/>
    </w:p>
    <w:p w14:paraId="6032708C" w14:textId="77777777" w:rsidR="006F5EA5" w:rsidRPr="00AE537F" w:rsidRDefault="006F5EA5" w:rsidP="006F5EA5">
      <w:pPr>
        <w:rPr>
          <w:rFonts w:ascii="Arial" w:hAnsi="Arial" w:cs="Arial"/>
        </w:rPr>
      </w:pPr>
      <w:r w:rsidRPr="00AE537F">
        <w:rPr>
          <w:rFonts w:ascii="Arial" w:hAnsi="Arial" w:cs="Arial"/>
        </w:rPr>
        <w:t xml:space="preserve">Bảng này lưu khóa ngoại của </w:t>
      </w:r>
      <w:r w:rsidRPr="00AE537F">
        <w:rPr>
          <w:rFonts w:ascii="Arial" w:hAnsi="Arial" w:cs="Arial"/>
          <w:lang w:val="en-US"/>
        </w:rPr>
        <w:t>User</w:t>
      </w:r>
      <w:r w:rsidRPr="00AE537F">
        <w:rPr>
          <w:rFonts w:ascii="Arial" w:hAnsi="Arial" w:cs="Arial"/>
        </w:rPr>
        <w:t xml:space="preserve"> và thông tin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khi</w:t>
      </w:r>
      <w:proofErr w:type="spellEnd"/>
      <w:r w:rsidRPr="00AE537F">
        <w:rPr>
          <w:rFonts w:ascii="Arial" w:hAnsi="Arial" w:cs="Arial"/>
          <w:lang w:val="en-US"/>
        </w:rPr>
        <w:t xml:space="preserve"> </w:t>
      </w:r>
      <w:proofErr w:type="spellStart"/>
      <w:r w:rsidRPr="00AE537F">
        <w:rPr>
          <w:rFonts w:ascii="Arial" w:hAnsi="Arial" w:cs="Arial"/>
          <w:lang w:val="en-US"/>
        </w:rPr>
        <w:t>khách</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hoặc</w:t>
      </w:r>
      <w:proofErr w:type="spellEnd"/>
      <w:r w:rsidRPr="00AE537F">
        <w:rPr>
          <w:rFonts w:ascii="Arial" w:hAnsi="Arial" w:cs="Arial"/>
          <w:lang w:val="en-US"/>
        </w:rPr>
        <w:t xml:space="preserve"> admin </w:t>
      </w:r>
      <w:proofErr w:type="spellStart"/>
      <w:r w:rsidRPr="00AE537F">
        <w:rPr>
          <w:rFonts w:ascii="Arial" w:hAnsi="Arial" w:cs="Arial"/>
          <w:lang w:val="en-US"/>
        </w:rPr>
        <w:t>đổi</w:t>
      </w:r>
      <w:proofErr w:type="spellEnd"/>
      <w:r w:rsidRPr="00AE537F">
        <w:rPr>
          <w:rFonts w:ascii="Arial" w:hAnsi="Arial" w:cs="Arial"/>
          <w:lang w:val="en-US"/>
        </w:rPr>
        <w:t xml:space="preserve"> </w:t>
      </w:r>
      <w:proofErr w:type="spellStart"/>
      <w:r w:rsidRPr="00AE537F">
        <w:rPr>
          <w:rFonts w:ascii="Arial" w:hAnsi="Arial" w:cs="Arial"/>
          <w:lang w:val="en-US"/>
        </w:rPr>
        <w:t>mật</w:t>
      </w:r>
      <w:proofErr w:type="spellEnd"/>
      <w:r w:rsidRPr="00AE537F">
        <w:rPr>
          <w:rFonts w:ascii="Arial" w:hAnsi="Arial" w:cs="Arial"/>
          <w:lang w:val="en-US"/>
        </w:rPr>
        <w:t xml:space="preserve"> </w:t>
      </w:r>
      <w:proofErr w:type="spellStart"/>
      <w:r w:rsidRPr="00AE537F">
        <w:rPr>
          <w:rFonts w:ascii="Arial" w:hAnsi="Arial" w:cs="Arial"/>
          <w:lang w:val="en-US"/>
        </w:rPr>
        <w:t>khẩu</w:t>
      </w:r>
      <w:proofErr w:type="spellEnd"/>
      <w:r w:rsidRPr="00AE537F">
        <w:rPr>
          <w:rFonts w:ascii="Arial" w:hAnsi="Arial" w:cs="Arial"/>
        </w:rPr>
        <w:t>.</w:t>
      </w:r>
    </w:p>
    <w:p w14:paraId="4DEC4113"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4195AC7D" wp14:editId="2607002B">
            <wp:extent cx="4800600" cy="137922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0600" cy="1379220"/>
                    </a:xfrm>
                    <a:prstGeom prst="rect">
                      <a:avLst/>
                    </a:prstGeom>
                    <a:noFill/>
                    <a:ln>
                      <a:noFill/>
                    </a:ln>
                  </pic:spPr>
                </pic:pic>
              </a:graphicData>
            </a:graphic>
          </wp:inline>
        </w:drawing>
      </w:r>
    </w:p>
    <w:p w14:paraId="0A6C5400" w14:textId="25EA6A8E" w:rsidR="00BD4FD4" w:rsidRPr="00AE537F" w:rsidRDefault="00135FED" w:rsidP="00485599">
      <w:pPr>
        <w:pStyle w:val="Caption"/>
        <w:rPr>
          <w:lang w:val="en-US"/>
        </w:rPr>
      </w:pPr>
      <w:bookmarkStart w:id="131" w:name="_Toc11717950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15</w:t>
      </w:r>
      <w:r w:rsidR="00E24E31" w:rsidRPr="00AE537F">
        <w:fldChar w:fldCharType="end"/>
      </w:r>
      <w:r w:rsidRPr="00AE537F">
        <w:rPr>
          <w:lang w:val="en-US"/>
        </w:rPr>
        <w:t xml:space="preserve"> CSDL </w:t>
      </w:r>
      <w:proofErr w:type="spellStart"/>
      <w:r w:rsidRPr="00AE537F">
        <w:rPr>
          <w:lang w:val="en-US"/>
        </w:rPr>
        <w:t>ResetPasswordCode</w:t>
      </w:r>
      <w:bookmarkEnd w:id="131"/>
      <w:proofErr w:type="spellEnd"/>
    </w:p>
    <w:p w14:paraId="4EC967E7" w14:textId="0615B924" w:rsidR="006F5EA5" w:rsidRPr="00AE537F" w:rsidRDefault="006F5EA5" w:rsidP="006F5EA5">
      <w:pPr>
        <w:pStyle w:val="Heading3"/>
        <w:ind w:left="1078" w:hanging="851"/>
        <w:rPr>
          <w:rFonts w:ascii="Arial" w:hAnsi="Arial" w:cs="Arial"/>
        </w:rPr>
      </w:pPr>
      <w:bookmarkStart w:id="132" w:name="_Toc116606185"/>
      <w:proofErr w:type="spellStart"/>
      <w:r w:rsidRPr="00AE537F">
        <w:rPr>
          <w:rFonts w:ascii="Arial" w:hAnsi="Arial" w:cs="Arial"/>
        </w:rPr>
        <w:lastRenderedPageBreak/>
        <w:t>Bảng</w:t>
      </w:r>
      <w:proofErr w:type="spellEnd"/>
      <w:r w:rsidRPr="00AE537F">
        <w:rPr>
          <w:rFonts w:ascii="Arial" w:hAnsi="Arial" w:cs="Arial"/>
        </w:rPr>
        <w:t xml:space="preserve"> CSDL Banner</w:t>
      </w:r>
      <w:bookmarkEnd w:id="132"/>
    </w:p>
    <w:p w14:paraId="1FA3DFC3" w14:textId="77777777" w:rsidR="006F5EA5" w:rsidRPr="00AE537F" w:rsidRDefault="006F5EA5" w:rsidP="006F5EA5">
      <w:pPr>
        <w:rPr>
          <w:rFonts w:ascii="Arial" w:hAnsi="Arial" w:cs="Arial"/>
          <w:lang w:val="en-US"/>
        </w:rPr>
      </w:pPr>
      <w:r w:rsidRPr="00AE537F">
        <w:rPr>
          <w:rFonts w:ascii="Arial" w:hAnsi="Arial" w:cs="Arial"/>
        </w:rPr>
        <w:t xml:space="preserve">Bảng này lưu khóa ngoại của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rPr>
        <w:t xml:space="preserve"> và thông </w:t>
      </w:r>
      <w:r w:rsidRPr="00AE537F">
        <w:rPr>
          <w:rFonts w:ascii="Arial" w:hAnsi="Arial" w:cs="Arial"/>
          <w:lang w:val="en-US"/>
        </w:rPr>
        <w:t xml:space="preserve">tin </w:t>
      </w:r>
      <w:proofErr w:type="spellStart"/>
      <w:r w:rsidRPr="00AE537F">
        <w:rPr>
          <w:rFonts w:ascii="Arial" w:hAnsi="Arial" w:cs="Arial"/>
          <w:lang w:val="en-US"/>
        </w:rPr>
        <w:t>của</w:t>
      </w:r>
      <w:proofErr w:type="spellEnd"/>
      <w:r w:rsidRPr="00AE537F">
        <w:rPr>
          <w:rFonts w:ascii="Arial" w:hAnsi="Arial" w:cs="Arial"/>
          <w:lang w:val="en-US"/>
        </w:rPr>
        <w:t xml:space="preserve"> banner </w:t>
      </w:r>
      <w:proofErr w:type="spellStart"/>
      <w:r w:rsidRPr="00AE537F">
        <w:rPr>
          <w:rFonts w:ascii="Arial" w:hAnsi="Arial" w:cs="Arial"/>
          <w:lang w:val="en-US"/>
        </w:rPr>
        <w:t>trang</w:t>
      </w:r>
      <w:proofErr w:type="spellEnd"/>
      <w:r w:rsidRPr="00AE537F">
        <w:rPr>
          <w:rFonts w:ascii="Arial" w:hAnsi="Arial" w:cs="Arial"/>
          <w:lang w:val="en-US"/>
        </w:rPr>
        <w:t xml:space="preserve"> </w:t>
      </w:r>
      <w:proofErr w:type="spellStart"/>
      <w:r w:rsidRPr="00AE537F">
        <w:rPr>
          <w:rFonts w:ascii="Arial" w:hAnsi="Arial" w:cs="Arial"/>
          <w:lang w:val="en-US"/>
        </w:rPr>
        <w:t>chủ</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website</w:t>
      </w:r>
    </w:p>
    <w:p w14:paraId="775EF0F6"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759E3368" wp14:editId="5127090D">
            <wp:extent cx="4792980" cy="13639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2980" cy="1363980"/>
                    </a:xfrm>
                    <a:prstGeom prst="rect">
                      <a:avLst/>
                    </a:prstGeom>
                    <a:noFill/>
                    <a:ln>
                      <a:noFill/>
                    </a:ln>
                  </pic:spPr>
                </pic:pic>
              </a:graphicData>
            </a:graphic>
          </wp:inline>
        </w:drawing>
      </w:r>
    </w:p>
    <w:p w14:paraId="28B8D9F7" w14:textId="45DB2693" w:rsidR="00BD4FD4" w:rsidRPr="00AE537F" w:rsidRDefault="00135FED" w:rsidP="00485599">
      <w:pPr>
        <w:pStyle w:val="Caption"/>
      </w:pPr>
      <w:bookmarkStart w:id="133" w:name="_Toc11717951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16</w:t>
      </w:r>
      <w:r w:rsidR="00E24E31" w:rsidRPr="00AE537F">
        <w:fldChar w:fldCharType="end"/>
      </w:r>
      <w:r w:rsidRPr="00AE537F">
        <w:rPr>
          <w:lang w:val="en-US"/>
        </w:rPr>
        <w:t xml:space="preserve"> CSDL Banner</w:t>
      </w:r>
      <w:bookmarkEnd w:id="133"/>
    </w:p>
    <w:p w14:paraId="059EA5A8" w14:textId="78DF4722" w:rsidR="006F5EA5" w:rsidRPr="00AE537F" w:rsidRDefault="008F5D4D" w:rsidP="008F5D4D">
      <w:pPr>
        <w:spacing w:after="200" w:line="276" w:lineRule="auto"/>
        <w:rPr>
          <w:rFonts w:ascii="Arial" w:hAnsi="Arial" w:cs="Arial"/>
          <w:bCs/>
          <w:szCs w:val="18"/>
        </w:rPr>
      </w:pPr>
      <w:r w:rsidRPr="00AE537F">
        <w:rPr>
          <w:rFonts w:ascii="Arial" w:hAnsi="Arial" w:cs="Arial"/>
        </w:rPr>
        <w:br w:type="page"/>
      </w:r>
    </w:p>
    <w:p w14:paraId="7781B15A" w14:textId="5A038E1B" w:rsidR="006F5EA5" w:rsidRPr="00AE537F" w:rsidRDefault="006F5EA5" w:rsidP="006F5EA5">
      <w:pPr>
        <w:pStyle w:val="Heading2"/>
        <w:rPr>
          <w:rFonts w:ascii="Arial" w:hAnsi="Arial" w:cs="Arial"/>
        </w:rPr>
      </w:pPr>
      <w:bookmarkStart w:id="134" w:name="_Toc117179627"/>
      <w:r w:rsidRPr="00AE537F">
        <w:rPr>
          <w:rFonts w:ascii="Arial" w:hAnsi="Arial" w:cs="Arial"/>
        </w:rPr>
        <w:lastRenderedPageBreak/>
        <w:t>Mối quan hệ giữa các bảng</w:t>
      </w:r>
      <w:bookmarkEnd w:id="134"/>
    </w:p>
    <w:p w14:paraId="4561DC2B" w14:textId="76460668" w:rsidR="008034A5" w:rsidRPr="00AE537F" w:rsidRDefault="008F5D4D" w:rsidP="008034A5">
      <w:pPr>
        <w:pStyle w:val="Heading3"/>
        <w:rPr>
          <w:rFonts w:ascii="Arial" w:hAnsi="Arial" w:cs="Arial"/>
        </w:rPr>
      </w:pPr>
      <w:r w:rsidRPr="00AE537F">
        <w:rPr>
          <w:rFonts w:ascii="Arial" w:hAnsi="Arial" w:cs="Arial"/>
        </w:rPr>
        <w:t>Database diagram</w:t>
      </w:r>
    </w:p>
    <w:p w14:paraId="43A47457" w14:textId="77777777" w:rsidR="00135FED" w:rsidRPr="00AE537F" w:rsidRDefault="00082760" w:rsidP="00135FED">
      <w:pPr>
        <w:keepNext/>
        <w:rPr>
          <w:rFonts w:ascii="Arial" w:hAnsi="Arial" w:cs="Arial"/>
        </w:rPr>
      </w:pPr>
      <w:r w:rsidRPr="00AE537F">
        <w:rPr>
          <w:rFonts w:ascii="Arial" w:hAnsi="Arial" w:cs="Arial"/>
          <w:noProof/>
        </w:rPr>
        <w:lastRenderedPageBreak/>
        <w:drawing>
          <wp:inline distT="0" distB="0" distL="0" distR="0" wp14:anchorId="3837D9D5" wp14:editId="13959439">
            <wp:extent cx="5730240" cy="90195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9019553"/>
                    </a:xfrm>
                    <a:prstGeom prst="rect">
                      <a:avLst/>
                    </a:prstGeom>
                    <a:noFill/>
                    <a:ln>
                      <a:noFill/>
                    </a:ln>
                  </pic:spPr>
                </pic:pic>
              </a:graphicData>
            </a:graphic>
          </wp:inline>
        </w:drawing>
      </w:r>
    </w:p>
    <w:p w14:paraId="38BEFB3C" w14:textId="73615D73" w:rsidR="00BD4FD4" w:rsidRPr="00AE537F" w:rsidRDefault="00135FED" w:rsidP="00485599">
      <w:pPr>
        <w:pStyle w:val="Caption"/>
      </w:pPr>
      <w:bookmarkStart w:id="135" w:name="_Toc117179511"/>
      <w:r w:rsidRPr="00AE537F">
        <w:lastRenderedPageBreak/>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3.2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w:t>
      </w:r>
      <w:r w:rsidR="00E24E31" w:rsidRPr="00AE537F">
        <w:fldChar w:fldCharType="end"/>
      </w:r>
      <w:r w:rsidRPr="00AE537F">
        <w:rPr>
          <w:lang w:val="en-US"/>
        </w:rPr>
        <w:t xml:space="preserve"> Database Diagram</w:t>
      </w:r>
      <w:bookmarkEnd w:id="135"/>
    </w:p>
    <w:p w14:paraId="55DD51B4" w14:textId="568EA0E3" w:rsidR="008F5D4D" w:rsidRPr="00AE537F" w:rsidRDefault="001E08C0" w:rsidP="008F5D4D">
      <w:pPr>
        <w:pStyle w:val="Heading3"/>
        <w:rPr>
          <w:rFonts w:ascii="Arial" w:hAnsi="Arial" w:cs="Arial"/>
          <w:lang w:val="vi-VN"/>
        </w:rPr>
      </w:pPr>
      <w:r w:rsidRPr="00AE537F">
        <w:rPr>
          <w:rFonts w:ascii="Arial" w:hAnsi="Arial" w:cs="Arial"/>
          <w:lang w:val="vi-VN"/>
        </w:rPr>
        <w:t>Mô tả</w:t>
      </w:r>
      <w:r w:rsidR="00082760" w:rsidRPr="00AE537F">
        <w:rPr>
          <w:rFonts w:ascii="Arial" w:hAnsi="Arial" w:cs="Arial"/>
          <w:lang w:val="vi-VN"/>
        </w:rPr>
        <w:t xml:space="preserve"> các</w:t>
      </w:r>
      <w:r w:rsidRPr="00AE537F">
        <w:rPr>
          <w:rFonts w:ascii="Arial" w:hAnsi="Arial" w:cs="Arial"/>
          <w:lang w:val="vi-VN"/>
        </w:rPr>
        <w:t xml:space="preserve"> bảng</w:t>
      </w:r>
      <w:r w:rsidR="00082760" w:rsidRPr="00AE537F">
        <w:rPr>
          <w:rFonts w:ascii="Arial" w:hAnsi="Arial" w:cs="Arial"/>
          <w:lang w:val="vi-VN"/>
        </w:rPr>
        <w:t xml:space="preserve"> trong cơ sở dữ liệu</w:t>
      </w:r>
    </w:p>
    <w:p w14:paraId="7E5DB580" w14:textId="28ED3BB4" w:rsidR="00BE23BB" w:rsidRPr="00AE537F" w:rsidRDefault="007851EB" w:rsidP="009D4E4B">
      <w:pPr>
        <w:pStyle w:val="Heading4"/>
        <w:rPr>
          <w:lang w:val="en-US"/>
        </w:rPr>
      </w:pPr>
      <w:r w:rsidRPr="00AE537F">
        <w:rPr>
          <w:lang w:val="en-US"/>
        </w:rPr>
        <w:t xml:space="preserve">User(Id, </w:t>
      </w:r>
      <w:proofErr w:type="spellStart"/>
      <w:r w:rsidRPr="00AE537F">
        <w:rPr>
          <w:lang w:val="en-US"/>
        </w:rPr>
        <w:t>ProvinceID</w:t>
      </w:r>
      <w:proofErr w:type="spellEnd"/>
      <w:r w:rsidRPr="00AE537F">
        <w:rPr>
          <w:lang w:val="en-US"/>
        </w:rPr>
        <w:t xml:space="preserve">, </w:t>
      </w:r>
      <w:proofErr w:type="spellStart"/>
      <w:r w:rsidRPr="00AE537F">
        <w:rPr>
          <w:lang w:val="en-US"/>
        </w:rPr>
        <w:t>DistrictID</w:t>
      </w:r>
      <w:proofErr w:type="spellEnd"/>
      <w:r w:rsidRPr="00AE537F">
        <w:rPr>
          <w:lang w:val="en-US"/>
        </w:rPr>
        <w:t xml:space="preserve">, </w:t>
      </w:r>
      <w:r w:rsidR="00082760" w:rsidRPr="00AE537F">
        <w:rPr>
          <w:lang w:val="en-US"/>
        </w:rPr>
        <w:t>Username, Password</w:t>
      </w:r>
      <w:r w:rsidRPr="00AE537F">
        <w:rPr>
          <w:lang w:val="en-US"/>
        </w:rPr>
        <w:t>…)</w:t>
      </w:r>
    </w:p>
    <w:p w14:paraId="4E7F6FB1" w14:textId="2F27FBC1" w:rsidR="007851EB" w:rsidRPr="00AE537F" w:rsidRDefault="007851EB" w:rsidP="007851EB">
      <w:pPr>
        <w:rPr>
          <w:rFonts w:ascii="Arial" w:hAnsi="Arial" w:cs="Arial"/>
          <w:lang w:val="en-US"/>
        </w:rPr>
      </w:pPr>
      <w:r w:rsidRPr="00AE537F">
        <w:rPr>
          <w:rFonts w:ascii="Arial" w:hAnsi="Arial" w:cs="Arial"/>
        </w:rPr>
        <w:t xml:space="preserve">Mỗi </w:t>
      </w:r>
      <w:r w:rsidRPr="00AE537F">
        <w:rPr>
          <w:rFonts w:ascii="Arial" w:hAnsi="Arial" w:cs="Arial"/>
          <w:lang w:val="en-US"/>
        </w:rPr>
        <w:t xml:space="preserve">user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và</w:t>
      </w:r>
      <w:proofErr w:type="spellEnd"/>
      <w:r w:rsidRPr="00AE537F">
        <w:rPr>
          <w:rFonts w:ascii="Arial" w:hAnsi="Arial" w:cs="Arial"/>
          <w:lang w:val="en-US"/>
        </w:rPr>
        <w:t xml:space="preserve">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provinceId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districtId</w:t>
      </w:r>
      <w:proofErr w:type="spellEnd"/>
      <w:r w:rsidRPr="00AE537F">
        <w:rPr>
          <w:rFonts w:ascii="Arial" w:hAnsi="Arial" w:cs="Arial"/>
        </w:rPr>
        <w:t>.</w:t>
      </w:r>
      <w:r w:rsidRPr="00AE537F">
        <w:rPr>
          <w:rFonts w:ascii="Arial" w:hAnsi="Arial" w:cs="Arial"/>
          <w:lang w:val="en-US"/>
        </w:rPr>
        <w:t xml:space="preserve"> User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1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w:t>
      </w:r>
      <w:r w:rsidR="00082760" w:rsidRPr="00AE537F">
        <w:rPr>
          <w:rFonts w:ascii="Arial" w:hAnsi="Arial" w:cs="Arial"/>
          <w:lang w:val="en-US"/>
        </w:rPr>
        <w:t xml:space="preserve"> </w:t>
      </w:r>
      <w:proofErr w:type="spellStart"/>
      <w:r w:rsidR="00082760" w:rsidRPr="00AE537F">
        <w:rPr>
          <w:rFonts w:ascii="Arial" w:hAnsi="Arial" w:cs="Arial"/>
          <w:lang w:val="en-US"/>
        </w:rPr>
        <w:t>Mỗi</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Email </w:t>
      </w:r>
      <w:proofErr w:type="spellStart"/>
      <w:r w:rsidR="00082760" w:rsidRPr="00AE537F">
        <w:rPr>
          <w:rFonts w:ascii="Arial" w:hAnsi="Arial" w:cs="Arial"/>
          <w:lang w:val="en-US"/>
        </w:rPr>
        <w:t>khác</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nhau</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dùng</w:t>
      </w:r>
      <w:proofErr w:type="spellEnd"/>
      <w:r w:rsidR="00082760" w:rsidRPr="00AE537F">
        <w:rPr>
          <w:rFonts w:ascii="Arial" w:hAnsi="Arial" w:cs="Arial"/>
          <w:lang w:val="en-US"/>
        </w:rPr>
        <w:t xml:space="preserve"> Email </w:t>
      </w:r>
      <w:proofErr w:type="spellStart"/>
      <w:r w:rsidR="00082760" w:rsidRPr="00AE537F">
        <w:rPr>
          <w:rFonts w:ascii="Arial" w:hAnsi="Arial" w:cs="Arial"/>
          <w:lang w:val="en-US"/>
        </w:rPr>
        <w:t>và</w:t>
      </w:r>
      <w:proofErr w:type="spellEnd"/>
      <w:r w:rsidR="00082760" w:rsidRPr="00AE537F">
        <w:rPr>
          <w:rFonts w:ascii="Arial" w:hAnsi="Arial" w:cs="Arial"/>
          <w:lang w:val="en-US"/>
        </w:rPr>
        <w:t xml:space="preserve"> Password </w:t>
      </w:r>
      <w:proofErr w:type="spellStart"/>
      <w:r w:rsidR="00082760" w:rsidRPr="00AE537F">
        <w:rPr>
          <w:rFonts w:ascii="Arial" w:hAnsi="Arial" w:cs="Arial"/>
          <w:lang w:val="en-US"/>
        </w:rPr>
        <w:t>để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vào</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hệ</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thống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Nếu</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là</w:t>
      </w:r>
      <w:proofErr w:type="spellEnd"/>
      <w:r w:rsidR="00082760" w:rsidRPr="00AE537F">
        <w:rPr>
          <w:rFonts w:ascii="Arial" w:hAnsi="Arial" w:cs="Arial"/>
          <w:lang w:val="en-US"/>
        </w:rPr>
        <w:t xml:space="preserve"> Customer </w:t>
      </w:r>
      <w:proofErr w:type="spellStart"/>
      <w:r w:rsidR="00082760" w:rsidRPr="00AE537F">
        <w:rPr>
          <w:rFonts w:ascii="Arial" w:hAnsi="Arial" w:cs="Arial"/>
          <w:lang w:val="en-US"/>
        </w:rPr>
        <w:t>thì</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dùng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tài</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khoản</w:t>
      </w:r>
      <w:proofErr w:type="spellEnd"/>
      <w:r w:rsidR="00082760" w:rsidRPr="00AE537F">
        <w:rPr>
          <w:rFonts w:ascii="Arial" w:hAnsi="Arial" w:cs="Arial"/>
          <w:lang w:val="en-US"/>
        </w:rPr>
        <w:t xml:space="preserve"> Facebook </w:t>
      </w:r>
      <w:proofErr w:type="spellStart"/>
      <w:r w:rsidR="00082760" w:rsidRPr="00AE537F">
        <w:rPr>
          <w:rFonts w:ascii="Arial" w:hAnsi="Arial" w:cs="Arial"/>
          <w:lang w:val="en-US"/>
        </w:rPr>
        <w:t>để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vào</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hệ</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thống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vì</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thế</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nên</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những</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bằng</w:t>
      </w:r>
      <w:proofErr w:type="spellEnd"/>
      <w:r w:rsidR="00082760" w:rsidRPr="00AE537F">
        <w:rPr>
          <w:rFonts w:ascii="Arial" w:hAnsi="Arial" w:cs="Arial"/>
          <w:lang w:val="en-US"/>
        </w:rPr>
        <w:t xml:space="preserve"> Facebook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không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Password.</w:t>
      </w:r>
    </w:p>
    <w:p w14:paraId="1E0440EE" w14:textId="6C7251C9" w:rsidR="007851EB" w:rsidRPr="00AE537F" w:rsidRDefault="007851EB" w:rsidP="009D4E4B">
      <w:pPr>
        <w:pStyle w:val="Heading4"/>
        <w:rPr>
          <w:lang w:val="en-US"/>
        </w:rPr>
      </w:pPr>
      <w:r w:rsidRPr="00AE537F">
        <w:rPr>
          <w:lang w:val="en-US"/>
        </w:rPr>
        <w:t xml:space="preserve">Employee(Id, </w:t>
      </w:r>
      <w:proofErr w:type="spellStart"/>
      <w:r w:rsidRPr="00AE537F">
        <w:rPr>
          <w:lang w:val="en-US"/>
        </w:rPr>
        <w:t>UserID</w:t>
      </w:r>
      <w:proofErr w:type="spellEnd"/>
      <w:r w:rsidRPr="00AE537F">
        <w:rPr>
          <w:lang w:val="en-US"/>
        </w:rPr>
        <w:t>)</w:t>
      </w:r>
    </w:p>
    <w:p w14:paraId="78B88028" w14:textId="22929EE8" w:rsidR="007851EB" w:rsidRPr="00AE537F" w:rsidRDefault="007851EB" w:rsidP="007851EB">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tương</w:t>
      </w:r>
      <w:proofErr w:type="spellEnd"/>
      <w:r w:rsidRPr="00AE537F">
        <w:rPr>
          <w:rFonts w:ascii="Arial" w:hAnsi="Arial" w:cs="Arial"/>
          <w:lang w:val="en-US"/>
        </w:rPr>
        <w:t xml:space="preserve"> </w:t>
      </w:r>
      <w:proofErr w:type="spellStart"/>
      <w:r w:rsidRPr="00AE537F">
        <w:rPr>
          <w:rFonts w:ascii="Arial" w:hAnsi="Arial" w:cs="Arial"/>
          <w:lang w:val="en-US"/>
        </w:rPr>
        <w:t>ứng</w:t>
      </w:r>
      <w:proofErr w:type="spellEnd"/>
      <w:r w:rsidRPr="00AE537F">
        <w:rPr>
          <w:rFonts w:ascii="Arial" w:hAnsi="Arial" w:cs="Arial"/>
          <w:lang w:val="en-US"/>
        </w:rPr>
        <w:t xml:space="preserve"> </w:t>
      </w:r>
      <w:proofErr w:type="spellStart"/>
      <w:r w:rsidRPr="00AE537F">
        <w:rPr>
          <w:rFonts w:ascii="Arial" w:hAnsi="Arial" w:cs="Arial"/>
          <w:lang w:val="en-US"/>
        </w:rPr>
        <w:t>với</w:t>
      </w:r>
      <w:proofErr w:type="spellEnd"/>
      <w:r w:rsidRPr="00AE537F">
        <w:rPr>
          <w:rFonts w:ascii="Arial" w:hAnsi="Arial" w:cs="Arial"/>
          <w:lang w:val="en-US"/>
        </w:rPr>
        <w:t xml:space="preserve"> 1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bên</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User.</w:t>
      </w:r>
    </w:p>
    <w:p w14:paraId="297C91C0" w14:textId="78266C37" w:rsidR="00082760" w:rsidRPr="00AE537F" w:rsidRDefault="00082760" w:rsidP="009D4E4B">
      <w:pPr>
        <w:pStyle w:val="Heading4"/>
        <w:rPr>
          <w:lang w:val="en-US"/>
        </w:rPr>
      </w:pPr>
      <w:r w:rsidRPr="00AE537F">
        <w:rPr>
          <w:lang w:val="en-US"/>
        </w:rPr>
        <w:t xml:space="preserve">Customer(Id, </w:t>
      </w:r>
      <w:proofErr w:type="spellStart"/>
      <w:r w:rsidRPr="00AE537F">
        <w:rPr>
          <w:lang w:val="en-US"/>
        </w:rPr>
        <w:t>UserID</w:t>
      </w:r>
      <w:proofErr w:type="spellEnd"/>
      <w:r w:rsidRPr="00AE537F">
        <w:rPr>
          <w:lang w:val="en-US"/>
        </w:rPr>
        <w:t>)</w:t>
      </w:r>
    </w:p>
    <w:p w14:paraId="7331765E" w14:textId="77777777" w:rsidR="00082760" w:rsidRPr="00AE537F" w:rsidRDefault="00082760" w:rsidP="00082760">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tương</w:t>
      </w:r>
      <w:proofErr w:type="spellEnd"/>
      <w:r w:rsidRPr="00AE537F">
        <w:rPr>
          <w:rFonts w:ascii="Arial" w:hAnsi="Arial" w:cs="Arial"/>
          <w:lang w:val="en-US"/>
        </w:rPr>
        <w:t xml:space="preserve"> </w:t>
      </w:r>
      <w:proofErr w:type="spellStart"/>
      <w:r w:rsidRPr="00AE537F">
        <w:rPr>
          <w:rFonts w:ascii="Arial" w:hAnsi="Arial" w:cs="Arial"/>
          <w:lang w:val="en-US"/>
        </w:rPr>
        <w:t>ứng</w:t>
      </w:r>
      <w:proofErr w:type="spellEnd"/>
      <w:r w:rsidRPr="00AE537F">
        <w:rPr>
          <w:rFonts w:ascii="Arial" w:hAnsi="Arial" w:cs="Arial"/>
          <w:lang w:val="en-US"/>
        </w:rPr>
        <w:t xml:space="preserve"> </w:t>
      </w:r>
      <w:proofErr w:type="spellStart"/>
      <w:r w:rsidRPr="00AE537F">
        <w:rPr>
          <w:rFonts w:ascii="Arial" w:hAnsi="Arial" w:cs="Arial"/>
          <w:lang w:val="en-US"/>
        </w:rPr>
        <w:t>với</w:t>
      </w:r>
      <w:proofErr w:type="spellEnd"/>
      <w:r w:rsidRPr="00AE537F">
        <w:rPr>
          <w:rFonts w:ascii="Arial" w:hAnsi="Arial" w:cs="Arial"/>
          <w:lang w:val="en-US"/>
        </w:rPr>
        <w:t xml:space="preserve"> 1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bên</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User.</w:t>
      </w:r>
    </w:p>
    <w:p w14:paraId="75127443" w14:textId="22826963" w:rsidR="00082760" w:rsidRPr="00AE537F" w:rsidRDefault="00344C98" w:rsidP="009D4E4B">
      <w:pPr>
        <w:pStyle w:val="Heading4"/>
        <w:rPr>
          <w:lang w:val="en-US"/>
        </w:rPr>
      </w:pPr>
      <w:r w:rsidRPr="00AE537F">
        <w:rPr>
          <w:lang w:val="en-US"/>
        </w:rPr>
        <w:t>Province (Id, Name, Code)</w:t>
      </w:r>
    </w:p>
    <w:p w14:paraId="504D0F07" w14:textId="77777777" w:rsidR="00344C98" w:rsidRPr="00AE537F" w:rsidRDefault="00344C98" w:rsidP="00344C98">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đó</w:t>
      </w:r>
      <w:proofErr w:type="spellEnd"/>
      <w:r w:rsidRPr="00AE537F">
        <w:rPr>
          <w:rFonts w:ascii="Arial" w:hAnsi="Arial" w:cs="Arial"/>
          <w:lang w:val="en-US"/>
        </w:rPr>
        <w:t>.</w:t>
      </w:r>
    </w:p>
    <w:p w14:paraId="0011C2D3" w14:textId="1FCE4A53" w:rsidR="00344C98" w:rsidRPr="00AE537F" w:rsidRDefault="00344C98" w:rsidP="009D4E4B">
      <w:pPr>
        <w:pStyle w:val="Heading4"/>
        <w:rPr>
          <w:lang w:val="en-US"/>
        </w:rPr>
      </w:pPr>
      <w:r w:rsidRPr="00AE537F">
        <w:rPr>
          <w:lang w:val="en-US"/>
        </w:rPr>
        <w:t xml:space="preserve">District(Id, </w:t>
      </w:r>
      <w:proofErr w:type="spellStart"/>
      <w:r w:rsidRPr="00AE537F">
        <w:rPr>
          <w:lang w:val="en-US"/>
        </w:rPr>
        <w:t>ProvinceId</w:t>
      </w:r>
      <w:proofErr w:type="spellEnd"/>
      <w:r w:rsidRPr="00AE537F">
        <w:rPr>
          <w:lang w:val="en-US"/>
        </w:rPr>
        <w:t>, Name, Code)</w:t>
      </w:r>
    </w:p>
    <w:p w14:paraId="3E7C106D" w14:textId="141276C1" w:rsidR="00344C98" w:rsidRPr="00AE537F" w:rsidRDefault="00344C98" w:rsidP="00344C98">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là</w:t>
      </w:r>
      <w:proofErr w:type="spellEnd"/>
      <w:r w:rsidRPr="00AE537F">
        <w:rPr>
          <w:rFonts w:ascii="Arial" w:hAnsi="Arial" w:cs="Arial"/>
          <w:lang w:val="en-US"/>
        </w:rPr>
        <w:t xml:space="preserve"> </w:t>
      </w:r>
      <w:proofErr w:type="spellStart"/>
      <w:r w:rsidRPr="00AE537F">
        <w:rPr>
          <w:rFonts w:ascii="Arial" w:hAnsi="Arial" w:cs="Arial"/>
          <w:lang w:val="en-US"/>
        </w:rPr>
        <w:t>ProvinceId</w:t>
      </w:r>
      <w:proofErr w:type="spellEnd"/>
      <w:r w:rsidRPr="00AE537F">
        <w:rPr>
          <w:rFonts w:ascii="Arial" w:hAnsi="Arial" w:cs="Arial"/>
          <w:lang w:val="en-US"/>
        </w:rPr>
        <w:t xml:space="preserve"> </w:t>
      </w:r>
      <w:proofErr w:type="spellStart"/>
      <w:r w:rsidRPr="00AE537F">
        <w:rPr>
          <w:rFonts w:ascii="Arial" w:hAnsi="Arial" w:cs="Arial"/>
          <w:lang w:val="en-US"/>
        </w:rPr>
        <w:t>để</w:t>
      </w:r>
      <w:proofErr w:type="spellEnd"/>
      <w:r w:rsidRPr="00AE537F">
        <w:rPr>
          <w:rFonts w:ascii="Arial" w:hAnsi="Arial" w:cs="Arial"/>
          <w:lang w:val="en-US"/>
        </w:rPr>
        <w:t xml:space="preserve"> </w:t>
      </w:r>
      <w:proofErr w:type="spellStart"/>
      <w:r w:rsidRPr="00AE537F">
        <w:rPr>
          <w:rFonts w:ascii="Arial" w:hAnsi="Arial" w:cs="Arial"/>
          <w:lang w:val="en-US"/>
        </w:rPr>
        <w:t>xem</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nào</w:t>
      </w:r>
      <w:proofErr w:type="spellEnd"/>
      <w:r w:rsidRPr="00AE537F">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đó</w:t>
      </w:r>
      <w:proofErr w:type="spellEnd"/>
      <w:r w:rsidRPr="00AE537F">
        <w:rPr>
          <w:rFonts w:ascii="Arial" w:hAnsi="Arial" w:cs="Arial"/>
          <w:lang w:val="en-US"/>
        </w:rPr>
        <w:t>.</w:t>
      </w:r>
    </w:p>
    <w:p w14:paraId="23629737" w14:textId="6B88B889" w:rsidR="00E31180" w:rsidRPr="00AE537F" w:rsidRDefault="00200997" w:rsidP="009D4E4B">
      <w:pPr>
        <w:pStyle w:val="Heading4"/>
        <w:rPr>
          <w:lang w:val="en-US"/>
        </w:rPr>
      </w:pPr>
      <w:r w:rsidRPr="00AE537F">
        <w:rPr>
          <w:lang w:val="en-US"/>
        </w:rPr>
        <w:t>Roles(Id, Name)</w:t>
      </w:r>
    </w:p>
    <w:p w14:paraId="771C4D89" w14:textId="13A16200"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vai</w:t>
      </w:r>
      <w:proofErr w:type="spellEnd"/>
      <w:r w:rsidRPr="00AE537F">
        <w:rPr>
          <w:rFonts w:ascii="Arial" w:hAnsi="Arial" w:cs="Arial"/>
          <w:lang w:val="en-US"/>
        </w:rPr>
        <w:t xml:space="preserve"> </w:t>
      </w:r>
      <w:proofErr w:type="spellStart"/>
      <w:r w:rsidRPr="00AE537F">
        <w:rPr>
          <w:rFonts w:ascii="Arial" w:hAnsi="Arial" w:cs="Arial"/>
          <w:lang w:val="en-US"/>
        </w:rPr>
        <w:t>trò</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w:t>
      </w:r>
      <w:r w:rsidR="00F70253">
        <w:rPr>
          <w:rFonts w:ascii="Arial" w:hAnsi="Arial" w:cs="Arial"/>
          <w:lang w:val="en-US"/>
        </w:rPr>
        <w:t xml:space="preserve"> </w:t>
      </w:r>
      <w:proofErr w:type="spellStart"/>
      <w:r w:rsidR="00F70253">
        <w:rPr>
          <w:rFonts w:ascii="Arial" w:hAnsi="Arial" w:cs="Arial"/>
          <w:lang w:val="en-US"/>
        </w:rPr>
        <w:t>và</w:t>
      </w:r>
      <w:proofErr w:type="spellEnd"/>
      <w:r w:rsidR="00F70253">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vai</w:t>
      </w:r>
      <w:proofErr w:type="spellEnd"/>
      <w:r w:rsidRPr="00AE537F">
        <w:rPr>
          <w:rFonts w:ascii="Arial" w:hAnsi="Arial" w:cs="Arial"/>
          <w:lang w:val="en-US"/>
        </w:rPr>
        <w:t xml:space="preserve"> </w:t>
      </w:r>
      <w:proofErr w:type="spellStart"/>
      <w:r w:rsidRPr="00AE537F">
        <w:rPr>
          <w:rFonts w:ascii="Arial" w:hAnsi="Arial" w:cs="Arial"/>
          <w:lang w:val="en-US"/>
        </w:rPr>
        <w:t>trò</w:t>
      </w:r>
      <w:proofErr w:type="spellEnd"/>
      <w:r w:rsidR="00F70253">
        <w:rPr>
          <w:rFonts w:ascii="Arial" w:hAnsi="Arial" w:cs="Arial"/>
          <w:lang w:val="en-US"/>
        </w:rPr>
        <w:t xml:space="preserve"> dung </w:t>
      </w:r>
      <w:proofErr w:type="spellStart"/>
      <w:r w:rsidR="00F70253">
        <w:rPr>
          <w:rFonts w:ascii="Arial" w:hAnsi="Arial" w:cs="Arial"/>
          <w:lang w:val="en-US"/>
        </w:rPr>
        <w:t>để</w:t>
      </w:r>
      <w:proofErr w:type="spellEnd"/>
      <w:r w:rsidR="00F70253">
        <w:rPr>
          <w:rFonts w:ascii="Arial" w:hAnsi="Arial" w:cs="Arial"/>
          <w:lang w:val="en-US"/>
        </w:rPr>
        <w:t xml:space="preserve"> </w:t>
      </w:r>
      <w:proofErr w:type="spellStart"/>
      <w:r w:rsidR="00F70253">
        <w:rPr>
          <w:rFonts w:ascii="Arial" w:hAnsi="Arial" w:cs="Arial"/>
          <w:lang w:val="en-US"/>
        </w:rPr>
        <w:t>phân</w:t>
      </w:r>
      <w:proofErr w:type="spellEnd"/>
      <w:r w:rsidR="00F70253">
        <w:rPr>
          <w:rFonts w:ascii="Arial" w:hAnsi="Arial" w:cs="Arial"/>
          <w:lang w:val="en-US"/>
        </w:rPr>
        <w:t xml:space="preserve"> </w:t>
      </w:r>
      <w:proofErr w:type="spellStart"/>
      <w:r w:rsidR="00F70253">
        <w:rPr>
          <w:rFonts w:ascii="Arial" w:hAnsi="Arial" w:cs="Arial"/>
          <w:lang w:val="en-US"/>
        </w:rPr>
        <w:t>quyền</w:t>
      </w:r>
      <w:proofErr w:type="spellEnd"/>
      <w:r w:rsidR="00F70253">
        <w:rPr>
          <w:rFonts w:ascii="Arial" w:hAnsi="Arial" w:cs="Arial"/>
          <w:lang w:val="en-US"/>
        </w:rPr>
        <w:t xml:space="preserve"> </w:t>
      </w:r>
      <w:proofErr w:type="spellStart"/>
      <w:r w:rsidR="00F70253">
        <w:rPr>
          <w:rFonts w:ascii="Arial" w:hAnsi="Arial" w:cs="Arial"/>
          <w:lang w:val="en-US"/>
        </w:rPr>
        <w:t>cho</w:t>
      </w:r>
      <w:proofErr w:type="spellEnd"/>
      <w:r w:rsidR="00F70253">
        <w:rPr>
          <w:rFonts w:ascii="Arial" w:hAnsi="Arial" w:cs="Arial"/>
          <w:lang w:val="en-US"/>
        </w:rPr>
        <w:t xml:space="preserve"> </w:t>
      </w:r>
      <w:proofErr w:type="spellStart"/>
      <w:r w:rsidR="00F70253">
        <w:rPr>
          <w:rFonts w:ascii="Arial" w:hAnsi="Arial" w:cs="Arial"/>
          <w:lang w:val="en-US"/>
        </w:rPr>
        <w:t>các</w:t>
      </w:r>
      <w:proofErr w:type="spellEnd"/>
      <w:r w:rsidR="00F70253">
        <w:rPr>
          <w:rFonts w:ascii="Arial" w:hAnsi="Arial" w:cs="Arial"/>
          <w:lang w:val="en-US"/>
        </w:rPr>
        <w:t xml:space="preserve"> Users</w:t>
      </w:r>
      <w:r w:rsidRPr="00AE537F">
        <w:rPr>
          <w:rFonts w:ascii="Arial" w:hAnsi="Arial" w:cs="Arial"/>
          <w:lang w:val="en-US"/>
        </w:rPr>
        <w:t>.</w:t>
      </w:r>
    </w:p>
    <w:p w14:paraId="66D36594" w14:textId="67B73DED" w:rsidR="00200997" w:rsidRPr="00AE537F" w:rsidRDefault="00200997" w:rsidP="009D4E4B">
      <w:pPr>
        <w:pStyle w:val="Heading4"/>
        <w:rPr>
          <w:lang w:val="en-US"/>
        </w:rPr>
      </w:pPr>
      <w:proofErr w:type="spellStart"/>
      <w:r w:rsidRPr="00AE537F">
        <w:rPr>
          <w:lang w:val="en-US"/>
        </w:rPr>
        <w:t>UserRoles</w:t>
      </w:r>
      <w:proofErr w:type="spellEnd"/>
      <w:r w:rsidRPr="00AE537F">
        <w:rPr>
          <w:lang w:val="en-US"/>
        </w:rPr>
        <w:t>(</w:t>
      </w:r>
      <w:proofErr w:type="spellStart"/>
      <w:r w:rsidRPr="00AE537F">
        <w:rPr>
          <w:lang w:val="en-US"/>
        </w:rPr>
        <w:t>UserID</w:t>
      </w:r>
      <w:proofErr w:type="spellEnd"/>
      <w:r w:rsidRPr="00AE537F">
        <w:rPr>
          <w:lang w:val="en-US"/>
        </w:rPr>
        <w:t xml:space="preserve">, </w:t>
      </w:r>
      <w:proofErr w:type="spellStart"/>
      <w:r w:rsidRPr="00AE537F">
        <w:rPr>
          <w:lang w:val="en-US"/>
        </w:rPr>
        <w:t>RoleID</w:t>
      </w:r>
      <w:proofErr w:type="spellEnd"/>
      <w:r w:rsidRPr="00AE537F">
        <w:rPr>
          <w:lang w:val="en-US"/>
        </w:rPr>
        <w:t>)</w:t>
      </w:r>
    </w:p>
    <w:p w14:paraId="7BCF994A" w14:textId="5E9DBB4E"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1 </w:t>
      </w:r>
      <w:r w:rsidR="00EB3933">
        <w:rPr>
          <w:rFonts w:ascii="Arial" w:hAnsi="Arial" w:cs="Arial"/>
          <w:lang w:val="en-US"/>
        </w:rPr>
        <w:t>Role</w:t>
      </w:r>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Roles.</w:t>
      </w:r>
    </w:p>
    <w:p w14:paraId="48061D88" w14:textId="7C0F274F" w:rsidR="00344C98" w:rsidRPr="00AE537F" w:rsidRDefault="00200997" w:rsidP="009D4E4B">
      <w:pPr>
        <w:pStyle w:val="Heading4"/>
        <w:rPr>
          <w:lang w:val="en-US"/>
        </w:rPr>
      </w:pPr>
      <w:proofErr w:type="spellStart"/>
      <w:r w:rsidRPr="00AE537F">
        <w:rPr>
          <w:lang w:val="en-US"/>
        </w:rPr>
        <w:lastRenderedPageBreak/>
        <w:t>ResetPasswordCode</w:t>
      </w:r>
      <w:proofErr w:type="spellEnd"/>
      <w:r w:rsidRPr="00AE537F">
        <w:rPr>
          <w:lang w:val="en-US"/>
        </w:rPr>
        <w:t xml:space="preserve">(Id, </w:t>
      </w:r>
      <w:proofErr w:type="spellStart"/>
      <w:r w:rsidRPr="00AE537F">
        <w:rPr>
          <w:lang w:val="en-US"/>
        </w:rPr>
        <w:t>UserID</w:t>
      </w:r>
      <w:proofErr w:type="spellEnd"/>
      <w:r w:rsidRPr="00AE537F">
        <w:rPr>
          <w:lang w:val="en-US"/>
        </w:rPr>
        <w:t xml:space="preserve">, Code, </w:t>
      </w:r>
      <w:proofErr w:type="spellStart"/>
      <w:r w:rsidRPr="00AE537F">
        <w:rPr>
          <w:lang w:val="en-US"/>
        </w:rPr>
        <w:t>ModifiedDate</w:t>
      </w:r>
      <w:proofErr w:type="spellEnd"/>
      <w:r w:rsidRPr="00AE537F">
        <w:rPr>
          <w:lang w:val="en-US"/>
        </w:rPr>
        <w:t>)</w:t>
      </w:r>
    </w:p>
    <w:p w14:paraId="0EA9BDA3" w14:textId="77777777"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dòng</w:t>
      </w:r>
      <w:proofErr w:type="spellEnd"/>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UserID</w:t>
      </w:r>
      <w:proofErr w:type="spellEnd"/>
      <w:r w:rsidRPr="00AE537F">
        <w:rPr>
          <w:rFonts w:ascii="Arial" w:hAnsi="Arial" w:cs="Arial"/>
          <w:lang w:val="en-US"/>
        </w:rPr>
        <w:t xml:space="preserve">, code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quên</w:t>
      </w:r>
      <w:proofErr w:type="spellEnd"/>
      <w:r w:rsidRPr="00AE537F">
        <w:rPr>
          <w:rFonts w:ascii="Arial" w:hAnsi="Arial" w:cs="Arial"/>
          <w:lang w:val="en-US"/>
        </w:rPr>
        <w:t xml:space="preserve"> </w:t>
      </w:r>
      <w:proofErr w:type="spellStart"/>
      <w:r w:rsidRPr="00AE537F">
        <w:rPr>
          <w:rFonts w:ascii="Arial" w:hAnsi="Arial" w:cs="Arial"/>
          <w:lang w:val="en-US"/>
        </w:rPr>
        <w:t>mật</w:t>
      </w:r>
      <w:proofErr w:type="spellEnd"/>
      <w:r w:rsidRPr="00AE537F">
        <w:rPr>
          <w:rFonts w:ascii="Arial" w:hAnsi="Arial" w:cs="Arial"/>
          <w:lang w:val="en-US"/>
        </w:rPr>
        <w:t xml:space="preserve"> </w:t>
      </w:r>
      <w:proofErr w:type="spellStart"/>
      <w:r w:rsidRPr="00AE537F">
        <w:rPr>
          <w:rFonts w:ascii="Arial" w:hAnsi="Arial" w:cs="Arial"/>
          <w:lang w:val="en-US"/>
        </w:rPr>
        <w:t>khẩu</w:t>
      </w:r>
      <w:proofErr w:type="spellEnd"/>
      <w:r w:rsidRPr="00AE537F">
        <w:rPr>
          <w:rFonts w:ascii="Arial" w:hAnsi="Arial" w:cs="Arial"/>
          <w:lang w:val="en-US"/>
        </w:rPr>
        <w:t xml:space="preserve"> </w:t>
      </w:r>
      <w:proofErr w:type="spellStart"/>
      <w:r w:rsidRPr="00AE537F">
        <w:rPr>
          <w:rFonts w:ascii="Arial" w:hAnsi="Arial" w:cs="Arial"/>
          <w:lang w:val="en-US"/>
        </w:rPr>
        <w:t>thì</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gửi</w:t>
      </w:r>
      <w:proofErr w:type="spellEnd"/>
      <w:r w:rsidRPr="00AE537F">
        <w:rPr>
          <w:rFonts w:ascii="Arial" w:hAnsi="Arial" w:cs="Arial"/>
          <w:lang w:val="en-US"/>
        </w:rPr>
        <w:t xml:space="preserve"> mail </w:t>
      </w:r>
      <w:proofErr w:type="spellStart"/>
      <w:r w:rsidRPr="00AE537F">
        <w:rPr>
          <w:rFonts w:ascii="Arial" w:hAnsi="Arial" w:cs="Arial"/>
          <w:lang w:val="en-US"/>
        </w:rPr>
        <w:t>cho</w:t>
      </w:r>
      <w:proofErr w:type="spellEnd"/>
      <w:r w:rsidRPr="00AE537F">
        <w:rPr>
          <w:rFonts w:ascii="Arial" w:hAnsi="Arial" w:cs="Arial"/>
          <w:lang w:val="en-US"/>
        </w:rPr>
        <w:t xml:space="preserve">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kèm</w:t>
      </w:r>
      <w:proofErr w:type="spellEnd"/>
      <w:r w:rsidRPr="00AE537F">
        <w:rPr>
          <w:rFonts w:ascii="Arial" w:hAnsi="Arial" w:cs="Arial"/>
          <w:lang w:val="en-US"/>
        </w:rPr>
        <w:t xml:space="preserve"> </w:t>
      </w:r>
      <w:proofErr w:type="spellStart"/>
      <w:r w:rsidRPr="00AE537F">
        <w:rPr>
          <w:rFonts w:ascii="Arial" w:hAnsi="Arial" w:cs="Arial"/>
          <w:lang w:val="en-US"/>
        </w:rPr>
        <w:t>theo</w:t>
      </w:r>
      <w:proofErr w:type="spellEnd"/>
      <w:r w:rsidRPr="00AE537F">
        <w:rPr>
          <w:rFonts w:ascii="Arial" w:hAnsi="Arial" w:cs="Arial"/>
          <w:lang w:val="en-US"/>
        </w:rPr>
        <w:t xml:space="preserve"> Code. </w:t>
      </w:r>
      <w:proofErr w:type="spellStart"/>
      <w:r w:rsidRPr="00AE537F">
        <w:rPr>
          <w:rFonts w:ascii="Arial" w:hAnsi="Arial" w:cs="Arial"/>
          <w:lang w:val="en-US"/>
        </w:rPr>
        <w:t>Mỗi</w:t>
      </w:r>
      <w:proofErr w:type="spellEnd"/>
      <w:r w:rsidRPr="00AE537F">
        <w:rPr>
          <w:rFonts w:ascii="Arial" w:hAnsi="Arial" w:cs="Arial"/>
          <w:lang w:val="en-US"/>
        </w:rPr>
        <w:t xml:space="preserve"> Code </w:t>
      </w:r>
      <w:proofErr w:type="spellStart"/>
      <w:r w:rsidRPr="00AE537F">
        <w:rPr>
          <w:rFonts w:ascii="Arial" w:hAnsi="Arial" w:cs="Arial"/>
          <w:lang w:val="en-US"/>
        </w:rPr>
        <w:t>khác</w:t>
      </w:r>
      <w:proofErr w:type="spellEnd"/>
      <w:r w:rsidRPr="00AE537F">
        <w:rPr>
          <w:rFonts w:ascii="Arial" w:hAnsi="Arial" w:cs="Arial"/>
          <w:lang w:val="en-US"/>
        </w:rPr>
        <w:t xml:space="preserve"> </w:t>
      </w:r>
      <w:proofErr w:type="spellStart"/>
      <w:r w:rsidRPr="00AE537F">
        <w:rPr>
          <w:rFonts w:ascii="Arial" w:hAnsi="Arial" w:cs="Arial"/>
          <w:lang w:val="en-US"/>
        </w:rPr>
        <w:t>nhau</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nhập</w:t>
      </w:r>
      <w:proofErr w:type="spellEnd"/>
      <w:r w:rsidRPr="00AE537F">
        <w:rPr>
          <w:rFonts w:ascii="Arial" w:hAnsi="Arial" w:cs="Arial"/>
          <w:lang w:val="en-US"/>
        </w:rPr>
        <w:t xml:space="preserve"> </w:t>
      </w:r>
      <w:proofErr w:type="spellStart"/>
      <w:r w:rsidRPr="00AE537F">
        <w:rPr>
          <w:rFonts w:ascii="Arial" w:hAnsi="Arial" w:cs="Arial"/>
          <w:lang w:val="en-US"/>
        </w:rPr>
        <w:t>xong</w:t>
      </w:r>
      <w:proofErr w:type="spellEnd"/>
      <w:r w:rsidRPr="00AE537F">
        <w:rPr>
          <w:rFonts w:ascii="Arial" w:hAnsi="Arial" w:cs="Arial"/>
          <w:lang w:val="en-US"/>
        </w:rPr>
        <w:t xml:space="preserve"> Code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xác</w:t>
      </w:r>
      <w:proofErr w:type="spellEnd"/>
      <w:r w:rsidRPr="00AE537F">
        <w:rPr>
          <w:rFonts w:ascii="Arial" w:hAnsi="Arial" w:cs="Arial"/>
          <w:lang w:val="en-US"/>
        </w:rPr>
        <w:t xml:space="preserve"> </w:t>
      </w:r>
      <w:proofErr w:type="spellStart"/>
      <w:r w:rsidRPr="00AE537F">
        <w:rPr>
          <w:rFonts w:ascii="Arial" w:hAnsi="Arial" w:cs="Arial"/>
          <w:lang w:val="en-US"/>
        </w:rPr>
        <w:t>nhận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xóa</w:t>
      </w:r>
      <w:proofErr w:type="spellEnd"/>
      <w:r w:rsidRPr="00AE537F">
        <w:rPr>
          <w:rFonts w:ascii="Arial" w:hAnsi="Arial" w:cs="Arial"/>
          <w:lang w:val="en-US"/>
        </w:rPr>
        <w:t xml:space="preserve"> Code </w:t>
      </w:r>
      <w:proofErr w:type="spellStart"/>
      <w:r w:rsidRPr="00AE537F">
        <w:rPr>
          <w:rFonts w:ascii="Arial" w:hAnsi="Arial" w:cs="Arial"/>
          <w:lang w:val="en-US"/>
        </w:rPr>
        <w:t>đó</w:t>
      </w:r>
      <w:proofErr w:type="spellEnd"/>
      <w:r w:rsidRPr="00AE537F">
        <w:rPr>
          <w:rFonts w:ascii="Arial" w:hAnsi="Arial" w:cs="Arial"/>
          <w:lang w:val="en-US"/>
        </w:rPr>
        <w:t>.</w:t>
      </w:r>
    </w:p>
    <w:p w14:paraId="50FA5E4F" w14:textId="3FF4242E" w:rsidR="00200997" w:rsidRPr="00AE537F" w:rsidRDefault="00200997" w:rsidP="009D4E4B">
      <w:pPr>
        <w:pStyle w:val="Heading4"/>
        <w:rPr>
          <w:lang w:val="en-US"/>
        </w:rPr>
      </w:pPr>
      <w:r w:rsidRPr="00AE537F">
        <w:rPr>
          <w:lang w:val="en-US"/>
        </w:rPr>
        <w:t xml:space="preserve">Orders(Id, </w:t>
      </w:r>
      <w:proofErr w:type="spellStart"/>
      <w:r w:rsidRPr="00AE537F">
        <w:rPr>
          <w:lang w:val="en-US"/>
        </w:rPr>
        <w:t>CustomerID</w:t>
      </w:r>
      <w:proofErr w:type="spellEnd"/>
      <w:r w:rsidRPr="00AE537F">
        <w:rPr>
          <w:lang w:val="en-US"/>
        </w:rPr>
        <w:t xml:space="preserve">, </w:t>
      </w:r>
      <w:proofErr w:type="spellStart"/>
      <w:r w:rsidRPr="00AE537F">
        <w:rPr>
          <w:lang w:val="en-US"/>
        </w:rPr>
        <w:t>EmployeeID</w:t>
      </w:r>
      <w:proofErr w:type="spellEnd"/>
      <w:r w:rsidRPr="00AE537F">
        <w:rPr>
          <w:lang w:val="en-US"/>
        </w:rPr>
        <w:t xml:space="preserve">, </w:t>
      </w:r>
      <w:proofErr w:type="spellStart"/>
      <w:r w:rsidRPr="00AE537F">
        <w:rPr>
          <w:lang w:val="en-US"/>
        </w:rPr>
        <w:t>ModifiedDate</w:t>
      </w:r>
      <w:proofErr w:type="spellEnd"/>
      <w:r w:rsidRPr="00AE537F">
        <w:rPr>
          <w:lang w:val="en-US"/>
        </w:rPr>
        <w:t>)</w:t>
      </w:r>
    </w:p>
    <w:p w14:paraId="73A87020" w14:textId="5121B277"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CustomerID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mua</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công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vào</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Orders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OrderDetails</w:t>
      </w:r>
      <w:proofErr w:type="spellEnd"/>
      <w:r w:rsidR="007E2F4F" w:rsidRPr="00AE537F">
        <w:rPr>
          <w:rFonts w:ascii="Arial" w:hAnsi="Arial" w:cs="Arial"/>
          <w:lang w:val="en-US"/>
        </w:rPr>
        <w:t xml:space="preserve">. Sau </w:t>
      </w:r>
      <w:proofErr w:type="spellStart"/>
      <w:r w:rsidR="007E2F4F" w:rsidRPr="00AE537F">
        <w:rPr>
          <w:rFonts w:ascii="Arial" w:hAnsi="Arial" w:cs="Arial"/>
          <w:lang w:val="en-US"/>
        </w:rPr>
        <w:t>khi</w:t>
      </w:r>
      <w:proofErr w:type="spellEnd"/>
      <w:r w:rsidR="007E2F4F" w:rsidRPr="00AE537F">
        <w:rPr>
          <w:rFonts w:ascii="Arial" w:hAnsi="Arial" w:cs="Arial"/>
          <w:lang w:val="en-US"/>
        </w:rPr>
        <w:t xml:space="preserve"> Admin </w:t>
      </w:r>
      <w:proofErr w:type="spellStart"/>
      <w:r w:rsidR="007E2F4F" w:rsidRPr="00AE537F">
        <w:rPr>
          <w:rFonts w:ascii="Arial" w:hAnsi="Arial" w:cs="Arial"/>
          <w:lang w:val="en-US"/>
        </w:rPr>
        <w:t>duyệt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đơn</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hàng</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sẽ</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cập</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nhật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cột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EmployeeID</w:t>
      </w:r>
      <w:proofErr w:type="spellEnd"/>
    </w:p>
    <w:p w14:paraId="14C84FA2" w14:textId="0AA6EEC4" w:rsidR="007E2F4F" w:rsidRPr="00AE537F" w:rsidRDefault="007E2F4F" w:rsidP="00200997">
      <w:pPr>
        <w:rPr>
          <w:rFonts w:ascii="Arial" w:hAnsi="Arial" w:cs="Arial"/>
          <w:lang w:val="en-US"/>
        </w:rPr>
      </w:pPr>
      <w:proofErr w:type="spellStart"/>
      <w:r w:rsidRPr="00AE537F">
        <w:rPr>
          <w:rFonts w:ascii="Arial" w:hAnsi="Arial" w:cs="Arial"/>
          <w:lang w:val="en-US"/>
        </w:rPr>
        <w:t>cho</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w:t>
      </w:r>
    </w:p>
    <w:p w14:paraId="5BBCB980" w14:textId="6ED6F36A" w:rsidR="00200997" w:rsidRPr="00AE537F" w:rsidRDefault="008B68CD" w:rsidP="009D4E4B">
      <w:pPr>
        <w:pStyle w:val="Heading4"/>
        <w:rPr>
          <w:lang w:val="en-US"/>
        </w:rPr>
      </w:pPr>
      <w:r>
        <w:rPr>
          <w:lang w:val="en-US"/>
        </w:rPr>
        <w:t xml:space="preserve"> </w:t>
      </w:r>
      <w:proofErr w:type="spellStart"/>
      <w:r w:rsidR="00200997" w:rsidRPr="00AE537F">
        <w:rPr>
          <w:lang w:val="en-US"/>
        </w:rPr>
        <w:t>OrderDetails</w:t>
      </w:r>
      <w:proofErr w:type="spellEnd"/>
      <w:r w:rsidR="00200997" w:rsidRPr="00AE537F">
        <w:rPr>
          <w:lang w:val="en-US"/>
        </w:rPr>
        <w:t>(</w:t>
      </w:r>
      <w:proofErr w:type="spellStart"/>
      <w:r w:rsidR="00200997" w:rsidRPr="00AE537F">
        <w:rPr>
          <w:lang w:val="en-US"/>
        </w:rPr>
        <w:t>OrderID</w:t>
      </w:r>
      <w:proofErr w:type="spellEnd"/>
      <w:r w:rsidR="00200997" w:rsidRPr="00AE537F">
        <w:rPr>
          <w:lang w:val="en-US"/>
        </w:rPr>
        <w:t xml:space="preserve">, </w:t>
      </w:r>
      <w:proofErr w:type="spellStart"/>
      <w:r w:rsidR="00200997" w:rsidRPr="00AE537F">
        <w:rPr>
          <w:lang w:val="en-US"/>
        </w:rPr>
        <w:t>ProductID</w:t>
      </w:r>
      <w:proofErr w:type="spellEnd"/>
      <w:r w:rsidR="00200997" w:rsidRPr="00AE537F">
        <w:rPr>
          <w:lang w:val="en-US"/>
        </w:rPr>
        <w:t xml:space="preserve">, Quantity, </w:t>
      </w:r>
      <w:proofErr w:type="spellStart"/>
      <w:r w:rsidR="00200997" w:rsidRPr="00AE537F">
        <w:rPr>
          <w:lang w:val="en-US"/>
        </w:rPr>
        <w:t>UnitPrice</w:t>
      </w:r>
      <w:proofErr w:type="spellEnd"/>
      <w:r w:rsidR="00200997" w:rsidRPr="00AE537F">
        <w:rPr>
          <w:lang w:val="en-US"/>
        </w:rPr>
        <w:t xml:space="preserve">, </w:t>
      </w:r>
      <w:proofErr w:type="spellStart"/>
      <w:r w:rsidR="00200997" w:rsidRPr="00AE537F">
        <w:rPr>
          <w:lang w:val="en-US"/>
        </w:rPr>
        <w:t>ModifiedDate</w:t>
      </w:r>
      <w:proofErr w:type="spellEnd"/>
      <w:r w:rsidR="00200997" w:rsidRPr="00AE537F">
        <w:rPr>
          <w:lang w:val="en-US"/>
        </w:rPr>
        <w:t>)</w:t>
      </w:r>
    </w:p>
    <w:p w14:paraId="19E2241D" w14:textId="6682CF87" w:rsidR="00AC339D" w:rsidRPr="00AE537F" w:rsidRDefault="007E2F4F" w:rsidP="00AC339D">
      <w:pPr>
        <w:spacing w:after="200" w:line="276" w:lineRule="auto"/>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chi </w:t>
      </w:r>
      <w:proofErr w:type="spellStart"/>
      <w:r w:rsidRPr="00AE537F">
        <w:rPr>
          <w:rFonts w:ascii="Arial" w:hAnsi="Arial" w:cs="Arial"/>
          <w:lang w:val="en-US"/>
        </w:rPr>
        <w:t>tiết</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chứa</w:t>
      </w:r>
      <w:proofErr w:type="spellEnd"/>
      <w:r w:rsidRPr="00AE537F">
        <w:rPr>
          <w:rFonts w:ascii="Arial" w:hAnsi="Arial" w:cs="Arial"/>
          <w:lang w:val="en-US"/>
        </w:rPr>
        <w:t xml:space="preserve">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OrderID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ProductID</w:t>
      </w:r>
      <w:proofErr w:type="spellEnd"/>
      <w:r w:rsidRPr="00AE537F">
        <w:rPr>
          <w:rFonts w:ascii="Arial" w:hAnsi="Arial" w:cs="Arial"/>
          <w:lang w:val="en-US"/>
        </w:rPr>
        <w:t xml:space="preserve">, </w:t>
      </w:r>
      <w:proofErr w:type="spellStart"/>
      <w:r w:rsidRPr="00AE537F">
        <w:rPr>
          <w:rFonts w:ascii="Arial" w:hAnsi="Arial" w:cs="Arial"/>
          <w:lang w:val="en-US"/>
        </w:rPr>
        <w:t>số</w:t>
      </w:r>
      <w:proofErr w:type="spellEnd"/>
      <w:r w:rsidRPr="00AE537F">
        <w:rPr>
          <w:rFonts w:ascii="Arial" w:hAnsi="Arial" w:cs="Arial"/>
          <w:lang w:val="en-US"/>
        </w:rPr>
        <w:t xml:space="preserve"> </w:t>
      </w:r>
      <w:proofErr w:type="spellStart"/>
      <w:r w:rsidRPr="00AE537F">
        <w:rPr>
          <w:rFonts w:ascii="Arial" w:hAnsi="Arial" w:cs="Arial"/>
          <w:lang w:val="en-US"/>
        </w:rPr>
        <w:t>lượng</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đơn</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giá</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của</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từng</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sản</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phẩm</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và</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ngày</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thay</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đổi</w:t>
      </w:r>
      <w:proofErr w:type="spellEnd"/>
      <w:r w:rsidR="00AC339D" w:rsidRPr="00AE537F">
        <w:rPr>
          <w:rFonts w:ascii="Arial" w:hAnsi="Arial" w:cs="Arial"/>
          <w:lang w:val="en-US"/>
        </w:rPr>
        <w:t>.</w:t>
      </w:r>
      <w:r w:rsidR="00EB3933">
        <w:rPr>
          <w:rFonts w:ascii="Arial" w:hAnsi="Arial" w:cs="Arial"/>
          <w:lang w:val="en-US"/>
        </w:rPr>
        <w:t xml:space="preserve"> </w:t>
      </w:r>
      <w:proofErr w:type="spellStart"/>
      <w:r w:rsidR="00EB3933">
        <w:rPr>
          <w:rFonts w:ascii="Arial" w:hAnsi="Arial" w:cs="Arial"/>
          <w:lang w:val="en-US"/>
        </w:rPr>
        <w:t>UnitPrice</w:t>
      </w:r>
      <w:proofErr w:type="spellEnd"/>
      <w:r w:rsidR="00EB3933">
        <w:rPr>
          <w:rFonts w:ascii="Arial" w:hAnsi="Arial" w:cs="Arial"/>
          <w:lang w:val="en-US"/>
        </w:rPr>
        <w:t xml:space="preserve"> </w:t>
      </w:r>
      <w:proofErr w:type="spellStart"/>
      <w:r w:rsidR="00EB3933">
        <w:rPr>
          <w:rFonts w:ascii="Arial" w:hAnsi="Arial" w:cs="Arial"/>
          <w:lang w:val="en-US"/>
        </w:rPr>
        <w:t>trong</w:t>
      </w:r>
      <w:proofErr w:type="spellEnd"/>
      <w:r w:rsidR="00EB3933">
        <w:rPr>
          <w:rFonts w:ascii="Arial" w:hAnsi="Arial" w:cs="Arial"/>
          <w:lang w:val="en-US"/>
        </w:rPr>
        <w:t xml:space="preserve"> </w:t>
      </w:r>
      <w:proofErr w:type="spellStart"/>
      <w:r w:rsidR="00EB3933">
        <w:rPr>
          <w:rFonts w:ascii="Arial" w:hAnsi="Arial" w:cs="Arial"/>
          <w:lang w:val="en-US"/>
        </w:rPr>
        <w:t>bảng</w:t>
      </w:r>
      <w:proofErr w:type="spellEnd"/>
      <w:r w:rsidR="00EB3933">
        <w:rPr>
          <w:rFonts w:ascii="Arial" w:hAnsi="Arial" w:cs="Arial"/>
          <w:lang w:val="en-US"/>
        </w:rPr>
        <w:t xml:space="preserve"> </w:t>
      </w:r>
      <w:proofErr w:type="spellStart"/>
      <w:r w:rsidR="00EB3933">
        <w:rPr>
          <w:rFonts w:ascii="Arial" w:hAnsi="Arial" w:cs="Arial"/>
          <w:lang w:val="en-US"/>
        </w:rPr>
        <w:t>này</w:t>
      </w:r>
      <w:proofErr w:type="spellEnd"/>
      <w:r w:rsidR="00EB3933">
        <w:rPr>
          <w:rFonts w:ascii="Arial" w:hAnsi="Arial" w:cs="Arial"/>
          <w:lang w:val="en-US"/>
        </w:rPr>
        <w:t xml:space="preserve"> </w:t>
      </w:r>
      <w:proofErr w:type="spellStart"/>
      <w:r w:rsidR="00EB3933">
        <w:rPr>
          <w:rFonts w:ascii="Arial" w:hAnsi="Arial" w:cs="Arial"/>
          <w:lang w:val="en-US"/>
        </w:rPr>
        <w:t>dùng</w:t>
      </w:r>
      <w:proofErr w:type="spellEnd"/>
      <w:r w:rsidR="00EB3933">
        <w:rPr>
          <w:rFonts w:ascii="Arial" w:hAnsi="Arial" w:cs="Arial"/>
          <w:lang w:val="en-US"/>
        </w:rPr>
        <w:t xml:space="preserve"> </w:t>
      </w:r>
      <w:proofErr w:type="spellStart"/>
      <w:r w:rsidR="00EB3933">
        <w:rPr>
          <w:rFonts w:ascii="Arial" w:hAnsi="Arial" w:cs="Arial"/>
          <w:lang w:val="en-US"/>
        </w:rPr>
        <w:t>để</w:t>
      </w:r>
      <w:proofErr w:type="spellEnd"/>
      <w:r w:rsidR="00EB3933">
        <w:rPr>
          <w:rFonts w:ascii="Arial" w:hAnsi="Arial" w:cs="Arial"/>
          <w:lang w:val="en-US"/>
        </w:rPr>
        <w:t xml:space="preserve"> </w:t>
      </w:r>
      <w:proofErr w:type="spellStart"/>
      <w:r w:rsidR="00EB3933">
        <w:rPr>
          <w:rFonts w:ascii="Arial" w:hAnsi="Arial" w:cs="Arial"/>
          <w:lang w:val="en-US"/>
        </w:rPr>
        <w:t>xác</w:t>
      </w:r>
      <w:proofErr w:type="spellEnd"/>
      <w:r w:rsidR="00EB3933">
        <w:rPr>
          <w:rFonts w:ascii="Arial" w:hAnsi="Arial" w:cs="Arial"/>
          <w:lang w:val="en-US"/>
        </w:rPr>
        <w:t xml:space="preserve"> </w:t>
      </w:r>
      <w:proofErr w:type="spellStart"/>
      <w:r w:rsidR="00EB3933">
        <w:rPr>
          <w:rFonts w:ascii="Arial" w:hAnsi="Arial" w:cs="Arial"/>
          <w:lang w:val="en-US"/>
        </w:rPr>
        <w:t>minh</w:t>
      </w:r>
      <w:proofErr w:type="spellEnd"/>
      <w:r w:rsidR="00EB3933">
        <w:rPr>
          <w:rFonts w:ascii="Arial" w:hAnsi="Arial" w:cs="Arial"/>
          <w:lang w:val="en-US"/>
        </w:rPr>
        <w:t xml:space="preserve"> </w:t>
      </w:r>
      <w:proofErr w:type="spellStart"/>
      <w:r w:rsidR="00EB3933">
        <w:rPr>
          <w:rFonts w:ascii="Arial" w:hAnsi="Arial" w:cs="Arial"/>
          <w:lang w:val="en-US"/>
        </w:rPr>
        <w:t>số</w:t>
      </w:r>
      <w:proofErr w:type="spellEnd"/>
      <w:r w:rsidR="00EB3933">
        <w:rPr>
          <w:rFonts w:ascii="Arial" w:hAnsi="Arial" w:cs="Arial"/>
          <w:lang w:val="en-US"/>
        </w:rPr>
        <w:t xml:space="preserve"> </w:t>
      </w:r>
      <w:proofErr w:type="spellStart"/>
      <w:r w:rsidR="00EB3933">
        <w:rPr>
          <w:rFonts w:ascii="Arial" w:hAnsi="Arial" w:cs="Arial"/>
          <w:lang w:val="en-US"/>
        </w:rPr>
        <w:t>tiền</w:t>
      </w:r>
      <w:proofErr w:type="spellEnd"/>
      <w:r w:rsidR="00EB3933">
        <w:rPr>
          <w:rFonts w:ascii="Arial" w:hAnsi="Arial" w:cs="Arial"/>
          <w:lang w:val="en-US"/>
        </w:rPr>
        <w:t xml:space="preserve"> </w:t>
      </w:r>
      <w:proofErr w:type="spellStart"/>
      <w:r w:rsidR="00EB3933">
        <w:rPr>
          <w:rFonts w:ascii="Arial" w:hAnsi="Arial" w:cs="Arial"/>
          <w:lang w:val="en-US"/>
        </w:rPr>
        <w:t>mà</w:t>
      </w:r>
      <w:proofErr w:type="spellEnd"/>
      <w:r w:rsidR="00EB3933">
        <w:rPr>
          <w:rFonts w:ascii="Arial" w:hAnsi="Arial" w:cs="Arial"/>
          <w:lang w:val="en-US"/>
        </w:rPr>
        <w:t xml:space="preserve"> </w:t>
      </w:r>
      <w:proofErr w:type="spellStart"/>
      <w:r w:rsidR="00EB3933">
        <w:rPr>
          <w:rFonts w:ascii="Arial" w:hAnsi="Arial" w:cs="Arial"/>
          <w:lang w:val="en-US"/>
        </w:rPr>
        <w:t>khách</w:t>
      </w:r>
      <w:proofErr w:type="spellEnd"/>
      <w:r w:rsidR="00EB3933">
        <w:rPr>
          <w:rFonts w:ascii="Arial" w:hAnsi="Arial" w:cs="Arial"/>
          <w:lang w:val="en-US"/>
        </w:rPr>
        <w:t xml:space="preserve"> </w:t>
      </w:r>
      <w:proofErr w:type="spellStart"/>
      <w:r w:rsidR="00374E80">
        <w:rPr>
          <w:rFonts w:ascii="Arial" w:hAnsi="Arial" w:cs="Arial"/>
          <w:lang w:val="en-US"/>
        </w:rPr>
        <w:t>hàng</w:t>
      </w:r>
      <w:proofErr w:type="spellEnd"/>
      <w:r w:rsidR="00EB3933">
        <w:rPr>
          <w:rFonts w:ascii="Arial" w:hAnsi="Arial" w:cs="Arial"/>
          <w:lang w:val="en-US"/>
        </w:rPr>
        <w:t xml:space="preserve"> </w:t>
      </w:r>
      <w:proofErr w:type="spellStart"/>
      <w:r w:rsidR="00EB3933">
        <w:rPr>
          <w:rFonts w:ascii="Arial" w:hAnsi="Arial" w:cs="Arial"/>
          <w:lang w:val="en-US"/>
        </w:rPr>
        <w:t>đã</w:t>
      </w:r>
      <w:proofErr w:type="spellEnd"/>
      <w:r w:rsidR="00EB3933">
        <w:rPr>
          <w:rFonts w:ascii="Arial" w:hAnsi="Arial" w:cs="Arial"/>
          <w:lang w:val="en-US"/>
        </w:rPr>
        <w:t xml:space="preserve"> </w:t>
      </w:r>
      <w:proofErr w:type="spellStart"/>
      <w:r w:rsidR="00EB3933">
        <w:rPr>
          <w:rFonts w:ascii="Arial" w:hAnsi="Arial" w:cs="Arial"/>
          <w:lang w:val="en-US"/>
        </w:rPr>
        <w:t>mua</w:t>
      </w:r>
      <w:proofErr w:type="spellEnd"/>
      <w:r w:rsidR="00EB3933">
        <w:rPr>
          <w:rFonts w:ascii="Arial" w:hAnsi="Arial" w:cs="Arial"/>
          <w:lang w:val="en-US"/>
        </w:rPr>
        <w:t xml:space="preserve"> </w:t>
      </w:r>
      <w:proofErr w:type="spellStart"/>
      <w:r w:rsidR="00EB3933">
        <w:rPr>
          <w:rFonts w:ascii="Arial" w:hAnsi="Arial" w:cs="Arial"/>
          <w:lang w:val="en-US"/>
        </w:rPr>
        <w:t>sản</w:t>
      </w:r>
      <w:proofErr w:type="spellEnd"/>
      <w:r w:rsidR="00EB3933">
        <w:rPr>
          <w:rFonts w:ascii="Arial" w:hAnsi="Arial" w:cs="Arial"/>
          <w:lang w:val="en-US"/>
        </w:rPr>
        <w:t xml:space="preserve"> </w:t>
      </w:r>
      <w:proofErr w:type="spellStart"/>
      <w:r w:rsidR="00EB3933">
        <w:rPr>
          <w:rFonts w:ascii="Arial" w:hAnsi="Arial" w:cs="Arial"/>
          <w:lang w:val="en-US"/>
        </w:rPr>
        <w:t>phẩm</w:t>
      </w:r>
      <w:proofErr w:type="spellEnd"/>
      <w:r w:rsidR="00EB3933">
        <w:rPr>
          <w:rFonts w:ascii="Arial" w:hAnsi="Arial" w:cs="Arial"/>
          <w:lang w:val="en-US"/>
        </w:rPr>
        <w:t>.</w:t>
      </w:r>
    </w:p>
    <w:p w14:paraId="56D59299" w14:textId="474512EF" w:rsidR="00AC339D" w:rsidRPr="00AE537F" w:rsidRDefault="008B68CD" w:rsidP="009D4E4B">
      <w:pPr>
        <w:pStyle w:val="Heading4"/>
        <w:rPr>
          <w:lang w:val="en-US"/>
        </w:rPr>
      </w:pPr>
      <w:r>
        <w:rPr>
          <w:lang w:val="en-US"/>
        </w:rPr>
        <w:t xml:space="preserve"> </w:t>
      </w:r>
      <w:r w:rsidR="00AC339D" w:rsidRPr="00AE537F">
        <w:rPr>
          <w:lang w:val="en-US"/>
        </w:rPr>
        <w:t xml:space="preserve">Banner(Id, </w:t>
      </w:r>
      <w:proofErr w:type="spellStart"/>
      <w:r w:rsidR="00AC339D" w:rsidRPr="00AE537F">
        <w:rPr>
          <w:lang w:val="en-US"/>
        </w:rPr>
        <w:t>EmployeeID</w:t>
      </w:r>
      <w:proofErr w:type="spellEnd"/>
      <w:r w:rsidR="00AC339D" w:rsidRPr="00AE537F">
        <w:rPr>
          <w:lang w:val="en-US"/>
        </w:rPr>
        <w:t xml:space="preserve">, Path, </w:t>
      </w:r>
      <w:proofErr w:type="spellStart"/>
      <w:r w:rsidR="00AC339D" w:rsidRPr="00AE537F">
        <w:rPr>
          <w:lang w:val="en-US"/>
        </w:rPr>
        <w:t>ModifiedDate</w:t>
      </w:r>
      <w:proofErr w:type="spellEnd"/>
      <w:r w:rsidR="00AC339D" w:rsidRPr="00AE537F">
        <w:rPr>
          <w:lang w:val="en-US"/>
        </w:rPr>
        <w:t>)</w:t>
      </w:r>
    </w:p>
    <w:p w14:paraId="2FA07B05" w14:textId="33CC86E9" w:rsidR="00AC339D" w:rsidRPr="00AE537F" w:rsidRDefault="00AC339D" w:rsidP="00AC339D">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bìa</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w:t>
      </w:r>
      <w:proofErr w:type="spellStart"/>
      <w:r w:rsidRPr="00AE537F">
        <w:rPr>
          <w:rFonts w:ascii="Arial" w:hAnsi="Arial" w:cs="Arial"/>
          <w:lang w:val="en-US"/>
        </w:rPr>
        <w:t>đường</w:t>
      </w:r>
      <w:proofErr w:type="spellEnd"/>
      <w:r w:rsidRPr="00AE537F">
        <w:rPr>
          <w:rFonts w:ascii="Arial" w:hAnsi="Arial" w:cs="Arial"/>
          <w:lang w:val="en-US"/>
        </w:rPr>
        <w:t xml:space="preserve"> </w:t>
      </w:r>
      <w:proofErr w:type="spellStart"/>
      <w:r w:rsidRPr="00AE537F">
        <w:rPr>
          <w:rFonts w:ascii="Arial" w:hAnsi="Arial" w:cs="Arial"/>
          <w:lang w:val="en-US"/>
        </w:rPr>
        <w:t>dẫn</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Admin </w:t>
      </w:r>
      <w:proofErr w:type="spellStart"/>
      <w:r w:rsidRPr="00AE537F">
        <w:rPr>
          <w:rFonts w:ascii="Arial" w:hAnsi="Arial" w:cs="Arial"/>
          <w:lang w:val="en-US"/>
        </w:rPr>
        <w:t>khi</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bìa</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cập</w:t>
      </w:r>
      <w:proofErr w:type="spellEnd"/>
      <w:r w:rsidRPr="00AE537F">
        <w:rPr>
          <w:rFonts w:ascii="Arial" w:hAnsi="Arial" w:cs="Arial"/>
          <w:lang w:val="en-US"/>
        </w:rPr>
        <w:t xml:space="preserve"> </w:t>
      </w:r>
      <w:proofErr w:type="spellStart"/>
      <w:r w:rsidRPr="00AE537F">
        <w:rPr>
          <w:rFonts w:ascii="Arial" w:hAnsi="Arial" w:cs="Arial"/>
          <w:lang w:val="en-US"/>
        </w:rPr>
        <w:t>nhật</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Path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ModifiedDate</w:t>
      </w:r>
      <w:proofErr w:type="spellEnd"/>
      <w:r w:rsidRPr="00AE537F">
        <w:rPr>
          <w:rFonts w:ascii="Arial" w:hAnsi="Arial" w:cs="Arial"/>
          <w:lang w:val="en-US"/>
        </w:rPr>
        <w:t>.</w:t>
      </w:r>
    </w:p>
    <w:p w14:paraId="48606093" w14:textId="3FEA9E4F" w:rsidR="00AC339D" w:rsidRPr="00AE537F" w:rsidRDefault="008B68CD" w:rsidP="009D4E4B">
      <w:pPr>
        <w:pStyle w:val="Heading4"/>
        <w:rPr>
          <w:lang w:val="en-US"/>
        </w:rPr>
      </w:pPr>
      <w:r>
        <w:rPr>
          <w:lang w:val="en-US"/>
        </w:rPr>
        <w:t xml:space="preserve"> </w:t>
      </w:r>
      <w:r w:rsidR="00AC339D" w:rsidRPr="00AE537F">
        <w:rPr>
          <w:lang w:val="en-US"/>
        </w:rPr>
        <w:t xml:space="preserve">Product(Id, </w:t>
      </w:r>
      <w:proofErr w:type="spellStart"/>
      <w:r w:rsidR="00AC339D" w:rsidRPr="00AE537F">
        <w:rPr>
          <w:lang w:val="en-US"/>
        </w:rPr>
        <w:t>CategoryID</w:t>
      </w:r>
      <w:proofErr w:type="spellEnd"/>
      <w:r w:rsidR="00AC339D" w:rsidRPr="00AE537F">
        <w:rPr>
          <w:lang w:val="en-US"/>
        </w:rPr>
        <w:t xml:space="preserve">, </w:t>
      </w:r>
      <w:proofErr w:type="spellStart"/>
      <w:r w:rsidR="00AC339D" w:rsidRPr="00AE537F">
        <w:rPr>
          <w:lang w:val="en-US"/>
        </w:rPr>
        <w:t>SubCategoryID</w:t>
      </w:r>
      <w:proofErr w:type="spellEnd"/>
      <w:r w:rsidR="00AC339D" w:rsidRPr="00AE537F">
        <w:rPr>
          <w:lang w:val="en-US"/>
        </w:rPr>
        <w:t xml:space="preserve">, </w:t>
      </w:r>
      <w:proofErr w:type="spellStart"/>
      <w:r w:rsidR="00AC339D" w:rsidRPr="00AE537F">
        <w:rPr>
          <w:lang w:val="en-US"/>
        </w:rPr>
        <w:t>BrandID</w:t>
      </w:r>
      <w:proofErr w:type="spellEnd"/>
      <w:r w:rsidR="00AC339D" w:rsidRPr="00AE537F">
        <w:rPr>
          <w:lang w:val="en-US"/>
        </w:rPr>
        <w:t>,…)</w:t>
      </w:r>
    </w:p>
    <w:p w14:paraId="58FC7539" w14:textId="4351DFCB" w:rsidR="00B94764" w:rsidRPr="00AE537F" w:rsidRDefault="00AC339D" w:rsidP="00AC339D">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sản</w:t>
      </w:r>
      <w:proofErr w:type="spellEnd"/>
      <w:r w:rsidRPr="00AE537F">
        <w:rPr>
          <w:rFonts w:ascii="Arial" w:hAnsi="Arial" w:cs="Arial"/>
          <w:lang w:val="en-US"/>
        </w:rPr>
        <w:t xml:space="preserve"> </w:t>
      </w:r>
      <w:proofErr w:type="spellStart"/>
      <w:r w:rsidRPr="00AE537F">
        <w:rPr>
          <w:rFonts w:ascii="Arial" w:hAnsi="Arial" w:cs="Arial"/>
          <w:lang w:val="en-US"/>
        </w:rPr>
        <w:t>phẩm</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3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CategoryID</w:t>
      </w:r>
      <w:proofErr w:type="spellEnd"/>
      <w:r w:rsidRPr="00AE537F">
        <w:rPr>
          <w:rFonts w:ascii="Arial" w:hAnsi="Arial" w:cs="Arial"/>
          <w:lang w:val="en-US"/>
        </w:rPr>
        <w:t xml:space="preserve">, </w:t>
      </w:r>
      <w:proofErr w:type="spellStart"/>
      <w:r w:rsidRPr="00AE537F">
        <w:rPr>
          <w:rFonts w:ascii="Arial" w:hAnsi="Arial" w:cs="Arial"/>
          <w:lang w:val="en-US"/>
        </w:rPr>
        <w:t>SubCategoryID</w:t>
      </w:r>
      <w:r w:rsidR="0089210E" w:rsidRPr="00AE537F">
        <w:rPr>
          <w:rFonts w:ascii="Arial" w:hAnsi="Arial" w:cs="Arial"/>
          <w:lang w:val="en-US"/>
        </w:rPr>
        <w:t>,</w:t>
      </w:r>
      <w:r w:rsidRPr="00AE537F">
        <w:rPr>
          <w:rFonts w:ascii="Arial" w:hAnsi="Arial" w:cs="Arial"/>
          <w:lang w:val="en-US"/>
        </w:rPr>
        <w:t>BrandID</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và</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các</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trường</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khác</w:t>
      </w:r>
      <w:proofErr w:type="spellEnd"/>
      <w:r w:rsidRPr="00AE537F">
        <w:rPr>
          <w:rFonts w:ascii="Arial" w:hAnsi="Arial" w:cs="Arial"/>
          <w:lang w:val="en-US"/>
        </w:rPr>
        <w:t>.</w:t>
      </w:r>
    </w:p>
    <w:p w14:paraId="6A879AE1" w14:textId="141CCBE2" w:rsidR="00B94764" w:rsidRPr="00AE537F" w:rsidRDefault="008B68CD" w:rsidP="009D4E4B">
      <w:pPr>
        <w:pStyle w:val="Heading4"/>
        <w:rPr>
          <w:lang w:val="en-US"/>
        </w:rPr>
      </w:pPr>
      <w:r>
        <w:rPr>
          <w:lang w:val="en-US"/>
        </w:rPr>
        <w:t xml:space="preserve"> </w:t>
      </w:r>
      <w:r w:rsidR="00B94764" w:rsidRPr="00AE537F">
        <w:rPr>
          <w:lang w:val="en-US"/>
        </w:rPr>
        <w:t xml:space="preserve">Category(Id, Name, </w:t>
      </w:r>
      <w:proofErr w:type="spellStart"/>
      <w:r w:rsidR="00B94764" w:rsidRPr="00AE537F">
        <w:rPr>
          <w:lang w:val="en-US"/>
        </w:rPr>
        <w:t>ModifiedDate</w:t>
      </w:r>
      <w:proofErr w:type="spellEnd"/>
      <w:r w:rsidR="00B94764" w:rsidRPr="00AE537F">
        <w:rPr>
          <w:lang w:val="en-US"/>
        </w:rPr>
        <w:t>)</w:t>
      </w:r>
    </w:p>
    <w:p w14:paraId="78752DD9" w14:textId="660E1933"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7A3E231F" w14:textId="4CAB271D" w:rsidR="00AC339D" w:rsidRPr="00AE537F" w:rsidRDefault="00AC339D" w:rsidP="009D4E4B">
      <w:pPr>
        <w:pStyle w:val="Heading4"/>
        <w:rPr>
          <w:lang w:val="en-US"/>
        </w:rPr>
      </w:pPr>
      <w:r w:rsidRPr="00AE537F">
        <w:rPr>
          <w:lang w:val="en-US"/>
        </w:rPr>
        <w:t xml:space="preserve"> </w:t>
      </w:r>
      <w:proofErr w:type="spellStart"/>
      <w:r w:rsidR="00B94764" w:rsidRPr="00AE537F">
        <w:rPr>
          <w:lang w:val="en-US"/>
        </w:rPr>
        <w:t>SubCategory</w:t>
      </w:r>
      <w:proofErr w:type="spellEnd"/>
      <w:r w:rsidR="00B94764" w:rsidRPr="00AE537F">
        <w:rPr>
          <w:lang w:val="en-US"/>
        </w:rPr>
        <w:t xml:space="preserve">(Id, </w:t>
      </w:r>
      <w:proofErr w:type="spellStart"/>
      <w:r w:rsidR="00B94764" w:rsidRPr="00AE537F">
        <w:rPr>
          <w:lang w:val="en-US"/>
        </w:rPr>
        <w:t>CategoryID</w:t>
      </w:r>
      <w:proofErr w:type="spellEnd"/>
      <w:r w:rsidR="00B94764" w:rsidRPr="00AE537F">
        <w:rPr>
          <w:lang w:val="en-US"/>
        </w:rPr>
        <w:t xml:space="preserve">, Name, </w:t>
      </w:r>
      <w:proofErr w:type="spellStart"/>
      <w:r w:rsidR="00B94764" w:rsidRPr="00AE537F">
        <w:rPr>
          <w:lang w:val="en-US"/>
        </w:rPr>
        <w:t>ModifiedDate</w:t>
      </w:r>
      <w:proofErr w:type="spellEnd"/>
      <w:r w:rsidR="00B94764" w:rsidRPr="00AE537F">
        <w:rPr>
          <w:lang w:val="en-US"/>
        </w:rPr>
        <w:t>)</w:t>
      </w:r>
    </w:p>
    <w:p w14:paraId="5D0871FB" w14:textId="5CA2ABFD"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CategoryID</w:t>
      </w:r>
      <w:proofErr w:type="spellEnd"/>
      <w:r w:rsidRPr="00AE537F">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67ACE9B7" w14:textId="2FC66868" w:rsidR="00B94764" w:rsidRPr="00AE537F" w:rsidRDefault="008B68CD" w:rsidP="009D4E4B">
      <w:pPr>
        <w:pStyle w:val="Heading4"/>
        <w:rPr>
          <w:lang w:val="en-US"/>
        </w:rPr>
      </w:pPr>
      <w:r>
        <w:rPr>
          <w:lang w:val="en-US"/>
        </w:rPr>
        <w:lastRenderedPageBreak/>
        <w:t xml:space="preserve"> </w:t>
      </w:r>
      <w:r w:rsidR="00B94764" w:rsidRPr="00AE537F">
        <w:rPr>
          <w:lang w:val="en-US"/>
        </w:rPr>
        <w:t xml:space="preserve">Brand(Id, Name, </w:t>
      </w:r>
      <w:proofErr w:type="spellStart"/>
      <w:r w:rsidR="00B94764" w:rsidRPr="00AE537F">
        <w:rPr>
          <w:lang w:val="en-US"/>
        </w:rPr>
        <w:t>ModifiedDate</w:t>
      </w:r>
      <w:proofErr w:type="spellEnd"/>
      <w:r w:rsidR="00B94764" w:rsidRPr="00AE537F">
        <w:rPr>
          <w:lang w:val="en-US"/>
        </w:rPr>
        <w:t>)</w:t>
      </w:r>
    </w:p>
    <w:p w14:paraId="0F9CBC1D" w14:textId="786AB576"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thương</w:t>
      </w:r>
      <w:proofErr w:type="spellEnd"/>
      <w:r w:rsidRPr="00AE537F">
        <w:rPr>
          <w:rFonts w:ascii="Arial" w:hAnsi="Arial" w:cs="Arial"/>
          <w:lang w:val="en-US"/>
        </w:rPr>
        <w:t xml:space="preserve"> </w:t>
      </w:r>
      <w:proofErr w:type="spellStart"/>
      <w:r w:rsidRPr="00AE537F">
        <w:rPr>
          <w:rFonts w:ascii="Arial" w:hAnsi="Arial" w:cs="Arial"/>
          <w:lang w:val="en-US"/>
        </w:rPr>
        <w:t>hiệu</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thương</w:t>
      </w:r>
      <w:proofErr w:type="spellEnd"/>
      <w:r w:rsidRPr="00AE537F">
        <w:rPr>
          <w:rFonts w:ascii="Arial" w:hAnsi="Arial" w:cs="Arial"/>
          <w:lang w:val="en-US"/>
        </w:rPr>
        <w:t xml:space="preserve"> </w:t>
      </w:r>
      <w:proofErr w:type="spellStart"/>
      <w:r w:rsidRPr="00AE537F">
        <w:rPr>
          <w:rFonts w:ascii="Arial" w:hAnsi="Arial" w:cs="Arial"/>
          <w:lang w:val="en-US"/>
        </w:rPr>
        <w:t>hiệu</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30C064E8" w14:textId="69A0264F" w:rsidR="00B94764" w:rsidRPr="00AE537F" w:rsidRDefault="008B68CD" w:rsidP="009D4E4B">
      <w:pPr>
        <w:pStyle w:val="Heading4"/>
        <w:rPr>
          <w:lang w:val="en-US"/>
        </w:rPr>
      </w:pPr>
      <w:r>
        <w:rPr>
          <w:lang w:val="en-US"/>
        </w:rPr>
        <w:t xml:space="preserve"> </w:t>
      </w:r>
      <w:proofErr w:type="spellStart"/>
      <w:r w:rsidR="00B94764" w:rsidRPr="00AE537F">
        <w:rPr>
          <w:lang w:val="en-US"/>
        </w:rPr>
        <w:t>ProductImage</w:t>
      </w:r>
      <w:proofErr w:type="spellEnd"/>
      <w:r w:rsidR="00B94764" w:rsidRPr="00AE537F">
        <w:rPr>
          <w:lang w:val="en-US"/>
        </w:rPr>
        <w:t xml:space="preserve">(Id, </w:t>
      </w:r>
      <w:proofErr w:type="spellStart"/>
      <w:r w:rsidR="00B94764" w:rsidRPr="00AE537F">
        <w:rPr>
          <w:lang w:val="en-US"/>
        </w:rPr>
        <w:t>ProductID</w:t>
      </w:r>
      <w:proofErr w:type="spellEnd"/>
      <w:r w:rsidR="00B94764" w:rsidRPr="00AE537F">
        <w:rPr>
          <w:lang w:val="en-US"/>
        </w:rPr>
        <w:t xml:space="preserve">, </w:t>
      </w:r>
      <w:proofErr w:type="spellStart"/>
      <w:r w:rsidR="00B94764" w:rsidRPr="00AE537F">
        <w:rPr>
          <w:lang w:val="en-US"/>
        </w:rPr>
        <w:t>Thumbnail_Photo</w:t>
      </w:r>
      <w:proofErr w:type="spellEnd"/>
      <w:r w:rsidR="00B94764" w:rsidRPr="00AE537F">
        <w:rPr>
          <w:lang w:val="en-US"/>
        </w:rPr>
        <w:t xml:space="preserve">, </w:t>
      </w:r>
      <w:proofErr w:type="spellStart"/>
      <w:r w:rsidR="00B94764" w:rsidRPr="00AE537F">
        <w:rPr>
          <w:lang w:val="en-US"/>
        </w:rPr>
        <w:t>ModifiedDate</w:t>
      </w:r>
      <w:proofErr w:type="spellEnd"/>
      <w:r w:rsidR="00B94764" w:rsidRPr="00AE537F">
        <w:rPr>
          <w:lang w:val="en-US"/>
        </w:rPr>
        <w:t>)</w:t>
      </w:r>
    </w:p>
    <w:p w14:paraId="553B7C8F" w14:textId="2ADCDDC8"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sản</w:t>
      </w:r>
      <w:proofErr w:type="spellEnd"/>
      <w:r w:rsidRPr="00AE537F">
        <w:rPr>
          <w:rFonts w:ascii="Arial" w:hAnsi="Arial" w:cs="Arial"/>
          <w:lang w:val="en-US"/>
        </w:rPr>
        <w:t xml:space="preserve"> </w:t>
      </w:r>
      <w:proofErr w:type="spellStart"/>
      <w:r w:rsidRPr="00AE537F">
        <w:rPr>
          <w:rFonts w:ascii="Arial" w:hAnsi="Arial" w:cs="Arial"/>
          <w:lang w:val="en-US"/>
        </w:rPr>
        <w:t>phẩm</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ProductID</w:t>
      </w:r>
      <w:proofErr w:type="spellEnd"/>
      <w:r w:rsidRPr="00AE537F">
        <w:rPr>
          <w:rFonts w:ascii="Arial" w:hAnsi="Arial" w:cs="Arial"/>
          <w:lang w:val="en-US"/>
        </w:rPr>
        <w:t xml:space="preserve">, </w:t>
      </w:r>
      <w:proofErr w:type="spellStart"/>
      <w:r w:rsidR="0089210E" w:rsidRPr="00AE537F">
        <w:rPr>
          <w:rFonts w:ascii="Arial" w:hAnsi="Arial" w:cs="Arial"/>
          <w:lang w:val="en-US"/>
        </w:rPr>
        <w:t>đường</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dẫn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và</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ngày</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thay</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đổi</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Mỗi</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sản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phẩm</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sẽ</w:t>
      </w:r>
      <w:proofErr w:type="spellEnd"/>
      <w:r w:rsidR="0089210E" w:rsidRPr="00AE537F">
        <w:rPr>
          <w:rFonts w:ascii="Arial" w:hAnsi="Arial" w:cs="Arial"/>
          <w:lang w:val="en-US"/>
        </w:rPr>
        <w:t xml:space="preserve"> bao </w:t>
      </w:r>
      <w:proofErr w:type="spellStart"/>
      <w:r w:rsidR="0089210E" w:rsidRPr="00AE537F">
        <w:rPr>
          <w:rFonts w:ascii="Arial" w:hAnsi="Arial" w:cs="Arial"/>
          <w:lang w:val="en-US"/>
        </w:rPr>
        <w:t>gồm</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nhiều</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ảnh</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sản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phẩm</w:t>
      </w:r>
      <w:proofErr w:type="spellEnd"/>
      <w:r w:rsidR="0089210E" w:rsidRPr="00AE537F">
        <w:rPr>
          <w:rFonts w:ascii="Arial" w:hAnsi="Arial" w:cs="Arial"/>
          <w:lang w:val="en-US"/>
        </w:rPr>
        <w:t>.</w:t>
      </w:r>
    </w:p>
    <w:p w14:paraId="0F118E8E" w14:textId="77777777" w:rsidR="00AC339D" w:rsidRPr="00AE537F" w:rsidRDefault="00AC339D">
      <w:pPr>
        <w:spacing w:after="200" w:line="276" w:lineRule="auto"/>
        <w:rPr>
          <w:rFonts w:ascii="Arial" w:eastAsiaTheme="majorEastAsia" w:hAnsi="Arial" w:cs="Arial"/>
          <w:b/>
          <w:bCs/>
          <w:iCs/>
        </w:rPr>
      </w:pPr>
      <w:r w:rsidRPr="00AE537F">
        <w:rPr>
          <w:rFonts w:ascii="Arial" w:hAnsi="Arial" w:cs="Arial"/>
        </w:rPr>
        <w:br w:type="page"/>
      </w:r>
    </w:p>
    <w:p w14:paraId="732DC5C7" w14:textId="36714BBF" w:rsidR="00F32FA9" w:rsidRPr="00AE537F" w:rsidRDefault="00F32FA9" w:rsidP="00BE58F1">
      <w:pPr>
        <w:pStyle w:val="Heading1"/>
        <w:rPr>
          <w:rFonts w:cs="Arial"/>
        </w:rPr>
      </w:pPr>
      <w:bookmarkStart w:id="136" w:name="_Toc116606186"/>
      <w:bookmarkStart w:id="137" w:name="_Toc117179628"/>
      <w:bookmarkEnd w:id="7"/>
      <w:r w:rsidRPr="00AE537F">
        <w:rPr>
          <w:rFonts w:cs="Arial"/>
        </w:rPr>
        <w:lastRenderedPageBreak/>
        <w:t>HIỆN THỰC HỆ THỐNG</w:t>
      </w:r>
      <w:bookmarkEnd w:id="136"/>
      <w:bookmarkEnd w:id="137"/>
    </w:p>
    <w:p w14:paraId="3E096AC4" w14:textId="77777777" w:rsidR="00F32FA9" w:rsidRPr="00AE537F" w:rsidRDefault="00F32FA9" w:rsidP="00F32FA9">
      <w:pPr>
        <w:pStyle w:val="Heading2"/>
        <w:ind w:left="567" w:hanging="567"/>
        <w:rPr>
          <w:rFonts w:ascii="Arial" w:hAnsi="Arial" w:cs="Arial"/>
        </w:rPr>
      </w:pPr>
      <w:bookmarkStart w:id="138" w:name="_Toc116606187"/>
      <w:bookmarkStart w:id="139" w:name="_Toc117179629"/>
      <w:r w:rsidRPr="00AE537F">
        <w:rPr>
          <w:rFonts w:ascii="Arial" w:hAnsi="Arial" w:cs="Arial"/>
        </w:rPr>
        <w:t>Phía admin</w:t>
      </w:r>
      <w:bookmarkEnd w:id="138"/>
      <w:bookmarkEnd w:id="139"/>
    </w:p>
    <w:p w14:paraId="0A51A444" w14:textId="22308D59" w:rsidR="00F32FA9" w:rsidRDefault="00F32FA9" w:rsidP="00F32FA9">
      <w:pPr>
        <w:pStyle w:val="Heading3"/>
        <w:ind w:left="1078" w:hanging="851"/>
        <w:rPr>
          <w:rFonts w:ascii="Arial" w:hAnsi="Arial" w:cs="Arial"/>
        </w:rPr>
      </w:pPr>
      <w:bookmarkStart w:id="140" w:name="_Toc116606188"/>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nhập</w:t>
      </w:r>
      <w:proofErr w:type="spellEnd"/>
      <w:r w:rsidRPr="00AE537F">
        <w:rPr>
          <w:rFonts w:ascii="Arial" w:hAnsi="Arial" w:cs="Arial"/>
        </w:rPr>
        <w:t xml:space="preserve"> admin</w:t>
      </w:r>
      <w:bookmarkEnd w:id="140"/>
    </w:p>
    <w:p w14:paraId="3BAB66A0" w14:textId="5F72AE32" w:rsidR="008E78E3" w:rsidRPr="008E78E3" w:rsidRDefault="008E78E3" w:rsidP="009D4E4B">
      <w:pPr>
        <w:pStyle w:val="Heading4"/>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r w:rsidRPr="008E78E3">
        <w:rPr>
          <w:lang w:val="en-US"/>
        </w:rPr>
        <w:t>Admin/Account/</w:t>
      </w:r>
      <w:proofErr w:type="spellStart"/>
      <w:r w:rsidRPr="008E78E3">
        <w:rPr>
          <w:lang w:val="en-US"/>
        </w:rPr>
        <w:t>AdminLogin</w:t>
      </w:r>
      <w:proofErr w:type="spellEnd"/>
    </w:p>
    <w:p w14:paraId="16AEA9AF" w14:textId="675951B3" w:rsidR="00135FED" w:rsidRPr="00AE537F" w:rsidRDefault="00764B0B" w:rsidP="00135FED">
      <w:pPr>
        <w:keepNext/>
        <w:rPr>
          <w:rFonts w:ascii="Arial" w:hAnsi="Arial" w:cs="Arial"/>
        </w:rPr>
      </w:pPr>
      <w:r w:rsidRPr="00764B0B">
        <w:rPr>
          <w:rFonts w:ascii="Arial" w:hAnsi="Arial" w:cs="Arial"/>
        </w:rPr>
        <w:drawing>
          <wp:inline distT="0" distB="0" distL="0" distR="0" wp14:anchorId="68A03151" wp14:editId="0AD91170">
            <wp:extent cx="5760085" cy="2952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52115"/>
                    </a:xfrm>
                    <a:prstGeom prst="rect">
                      <a:avLst/>
                    </a:prstGeom>
                  </pic:spPr>
                </pic:pic>
              </a:graphicData>
            </a:graphic>
          </wp:inline>
        </w:drawing>
      </w:r>
    </w:p>
    <w:p w14:paraId="5B38AF54" w14:textId="7F465E8E" w:rsidR="005467A5" w:rsidRDefault="00135FED" w:rsidP="00485599">
      <w:pPr>
        <w:pStyle w:val="Caption"/>
        <w:rPr>
          <w:lang w:val="en-US"/>
        </w:rPr>
      </w:pPr>
      <w:bookmarkStart w:id="141" w:name="_Toc11717951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w:t>
      </w:r>
      <w:r w:rsidR="00E24E31" w:rsidRPr="00AE537F">
        <w:fldChar w:fldCharType="end"/>
      </w:r>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nhập</w:t>
      </w:r>
      <w:proofErr w:type="spellEnd"/>
      <w:r w:rsidRPr="00AE537F">
        <w:rPr>
          <w:lang w:val="en-US"/>
        </w:rPr>
        <w:t xml:space="preserve"> admin</w:t>
      </w:r>
      <w:bookmarkEnd w:id="141"/>
    </w:p>
    <w:p w14:paraId="49A66F49" w14:textId="77777777" w:rsidR="005467A5" w:rsidRDefault="005467A5">
      <w:pPr>
        <w:spacing w:after="200" w:line="276" w:lineRule="auto"/>
        <w:rPr>
          <w:bCs/>
          <w:szCs w:val="18"/>
          <w:lang w:val="en-US"/>
        </w:rPr>
      </w:pPr>
      <w:r>
        <w:rPr>
          <w:lang w:val="en-US"/>
        </w:rPr>
        <w:br w:type="page"/>
      </w:r>
    </w:p>
    <w:p w14:paraId="754F5395" w14:textId="77777777" w:rsidR="008B61B9" w:rsidRPr="00AE537F" w:rsidRDefault="008B61B9" w:rsidP="00485599">
      <w:pPr>
        <w:pStyle w:val="Caption"/>
      </w:pPr>
    </w:p>
    <w:p w14:paraId="27583D40" w14:textId="056A5482" w:rsidR="00F32FA9" w:rsidRPr="00AE537F" w:rsidRDefault="00F32FA9" w:rsidP="00F32FA9">
      <w:pPr>
        <w:pStyle w:val="Heading3"/>
        <w:ind w:left="1078" w:hanging="851"/>
        <w:rPr>
          <w:rFonts w:ascii="Arial" w:hAnsi="Arial" w:cs="Arial"/>
          <w:lang w:val="vi-VN"/>
        </w:rPr>
      </w:pPr>
      <w:bookmarkStart w:id="142" w:name="_Toc116606189"/>
      <w:r w:rsidRPr="00AE537F">
        <w:rPr>
          <w:rFonts w:ascii="Arial" w:hAnsi="Arial" w:cs="Arial"/>
          <w:lang w:val="vi-VN"/>
        </w:rPr>
        <w:t>Xem thống kê doanh thu, báo cáo</w:t>
      </w:r>
      <w:bookmarkEnd w:id="142"/>
    </w:p>
    <w:p w14:paraId="7F328F5F" w14:textId="77777777" w:rsidR="00F32FA9" w:rsidRPr="00AE537F" w:rsidRDefault="00F32FA9" w:rsidP="00F32FA9">
      <w:pPr>
        <w:rPr>
          <w:rFonts w:ascii="Arial" w:hAnsi="Arial" w:cs="Arial"/>
        </w:rPr>
      </w:pPr>
      <w:r w:rsidRPr="00AE537F">
        <w:rPr>
          <w:rFonts w:ascii="Arial" w:hAnsi="Arial" w:cs="Arial"/>
        </w:rPr>
        <w:t>Trang này hiển thị các báo cáo thống kê mà khách hàng đã mua hàng trên hệ thống của chúng ta, giúp theo dõi được số sản phẩm bán ra của hệ thống.</w:t>
      </w:r>
    </w:p>
    <w:p w14:paraId="6C035EB8" w14:textId="1C1AA33E" w:rsidR="00135FED" w:rsidRPr="00AE537F" w:rsidRDefault="009D4E4B" w:rsidP="00135FED">
      <w:pPr>
        <w:keepNext/>
        <w:rPr>
          <w:rFonts w:ascii="Arial" w:hAnsi="Arial" w:cs="Arial"/>
        </w:rPr>
      </w:pPr>
      <w:r>
        <w:rPr>
          <w:rFonts w:ascii="Arial" w:hAnsi="Arial" w:cs="Arial"/>
          <w:noProof/>
        </w:rPr>
        <w:drawing>
          <wp:inline distT="0" distB="0" distL="0" distR="0" wp14:anchorId="44F540EA" wp14:editId="52BD575E">
            <wp:extent cx="5760085" cy="5140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140960"/>
                    </a:xfrm>
                    <a:prstGeom prst="rect">
                      <a:avLst/>
                    </a:prstGeom>
                  </pic:spPr>
                </pic:pic>
              </a:graphicData>
            </a:graphic>
          </wp:inline>
        </w:drawing>
      </w:r>
    </w:p>
    <w:p w14:paraId="7E74D898" w14:textId="50041921" w:rsidR="00BD4FD4" w:rsidRPr="00AE537F" w:rsidRDefault="00135FED" w:rsidP="00485599">
      <w:pPr>
        <w:pStyle w:val="Caption"/>
      </w:pPr>
      <w:bookmarkStart w:id="143" w:name="_Toc11717951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w:t>
      </w:r>
      <w:r w:rsidR="00E24E31" w:rsidRPr="00AE537F">
        <w:fldChar w:fldCharType="end"/>
      </w:r>
      <w:r w:rsidRPr="00AE537F">
        <w:t xml:space="preserve"> Xem thống kê doanh thu</w:t>
      </w:r>
      <w:bookmarkEnd w:id="143"/>
    </w:p>
    <w:p w14:paraId="17E348ED" w14:textId="11B8ED50" w:rsidR="00F32FA9" w:rsidRPr="00AE537F" w:rsidRDefault="00F32FA9" w:rsidP="00F32FA9">
      <w:pPr>
        <w:pStyle w:val="Heading3"/>
        <w:ind w:left="1078" w:hanging="851"/>
        <w:rPr>
          <w:rFonts w:ascii="Arial" w:hAnsi="Arial" w:cs="Arial"/>
        </w:rPr>
      </w:pPr>
      <w:bookmarkStart w:id="144" w:name="_Toc116606190"/>
      <w:proofErr w:type="spellStart"/>
      <w:r w:rsidRPr="00AE537F">
        <w:rPr>
          <w:rFonts w:ascii="Arial" w:hAnsi="Arial" w:cs="Arial"/>
        </w:rPr>
        <w:lastRenderedPageBreak/>
        <w:t>Xem</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cá</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w:t>
      </w:r>
      <w:bookmarkEnd w:id="144"/>
    </w:p>
    <w:p w14:paraId="5F067C42" w14:textId="77777777" w:rsidR="00135FED" w:rsidRPr="00AE537F" w:rsidRDefault="00F32FA9" w:rsidP="00135FED">
      <w:pPr>
        <w:keepNext/>
        <w:rPr>
          <w:rFonts w:ascii="Arial" w:hAnsi="Arial" w:cs="Arial"/>
        </w:rPr>
      </w:pPr>
      <w:r w:rsidRPr="00AE537F">
        <w:rPr>
          <w:rFonts w:ascii="Arial" w:hAnsi="Arial" w:cs="Arial"/>
          <w:noProof/>
        </w:rPr>
        <w:drawing>
          <wp:inline distT="0" distB="0" distL="0" distR="0" wp14:anchorId="2B97C8E2" wp14:editId="4FABE1A3">
            <wp:extent cx="5760085" cy="470852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4708525"/>
                    </a:xfrm>
                    <a:prstGeom prst="rect">
                      <a:avLst/>
                    </a:prstGeom>
                    <a:noFill/>
                    <a:ln>
                      <a:noFill/>
                    </a:ln>
                  </pic:spPr>
                </pic:pic>
              </a:graphicData>
            </a:graphic>
          </wp:inline>
        </w:drawing>
      </w:r>
    </w:p>
    <w:p w14:paraId="7D90D052" w14:textId="23D29DAE" w:rsidR="00BD4FD4" w:rsidRPr="00AE537F" w:rsidRDefault="00135FED" w:rsidP="00485599">
      <w:pPr>
        <w:pStyle w:val="Caption"/>
      </w:pPr>
      <w:bookmarkStart w:id="145" w:name="_Toc11717951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w:t>
      </w:r>
      <w:r w:rsidR="00E24E31" w:rsidRPr="00AE537F">
        <w:fldChar w:fldCharType="end"/>
      </w:r>
      <w:r w:rsidRPr="00AE537F">
        <w:rPr>
          <w:lang w:val="en-US"/>
        </w:rPr>
        <w:t xml:space="preserve"> </w:t>
      </w:r>
      <w:proofErr w:type="spellStart"/>
      <w:r w:rsidRPr="00AE537F">
        <w:rPr>
          <w:lang w:val="en-US"/>
        </w:rPr>
        <w:t>Thông</w:t>
      </w:r>
      <w:proofErr w:type="spellEnd"/>
      <w:r w:rsidRPr="00AE537F">
        <w:rPr>
          <w:lang w:val="en-US"/>
        </w:rPr>
        <w:t xml:space="preserve"> tin </w:t>
      </w:r>
      <w:proofErr w:type="spellStart"/>
      <w:r w:rsidRPr="00AE537F">
        <w:rPr>
          <w:lang w:val="en-US"/>
        </w:rPr>
        <w:t>cá</w:t>
      </w:r>
      <w:proofErr w:type="spellEnd"/>
      <w:r w:rsidRPr="00AE537F">
        <w:rPr>
          <w:lang w:val="en-US"/>
        </w:rPr>
        <w:t xml:space="preserve"> </w:t>
      </w:r>
      <w:proofErr w:type="spellStart"/>
      <w:r w:rsidRPr="00AE537F">
        <w:rPr>
          <w:lang w:val="en-US"/>
        </w:rPr>
        <w:t>nhân</w:t>
      </w:r>
      <w:proofErr w:type="spellEnd"/>
      <w:r w:rsidRPr="00AE537F">
        <w:rPr>
          <w:lang w:val="en-US"/>
        </w:rPr>
        <w:t xml:space="preserve"> </w:t>
      </w:r>
      <w:proofErr w:type="spellStart"/>
      <w:r w:rsidRPr="00AE537F">
        <w:rPr>
          <w:lang w:val="en-US"/>
        </w:rPr>
        <w:t>phía</w:t>
      </w:r>
      <w:proofErr w:type="spellEnd"/>
      <w:r w:rsidRPr="00AE537F">
        <w:rPr>
          <w:lang w:val="en-US"/>
        </w:rPr>
        <w:t xml:space="preserve"> admin</w:t>
      </w:r>
      <w:bookmarkEnd w:id="145"/>
    </w:p>
    <w:p w14:paraId="5CF345C6" w14:textId="63A64ACF" w:rsidR="00F32FA9" w:rsidRPr="00AE537F" w:rsidRDefault="00F32FA9" w:rsidP="00F32FA9">
      <w:pPr>
        <w:pStyle w:val="Heading3"/>
        <w:ind w:left="1078" w:hanging="851"/>
        <w:rPr>
          <w:rFonts w:ascii="Arial" w:hAnsi="Arial" w:cs="Arial"/>
        </w:rPr>
      </w:pPr>
      <w:bookmarkStart w:id="146" w:name="_Toc116606191"/>
      <w:proofErr w:type="spellStart"/>
      <w:r w:rsidRPr="00AE537F">
        <w:rPr>
          <w:rFonts w:ascii="Arial" w:hAnsi="Arial" w:cs="Arial"/>
        </w:rPr>
        <w:lastRenderedPageBreak/>
        <w:t>Đổi</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146"/>
      <w:proofErr w:type="spellEnd"/>
    </w:p>
    <w:p w14:paraId="19967D22"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7902451D" wp14:editId="60F0DE4B">
            <wp:extent cx="5760085" cy="31464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noFill/>
                    </a:ln>
                  </pic:spPr>
                </pic:pic>
              </a:graphicData>
            </a:graphic>
          </wp:inline>
        </w:drawing>
      </w:r>
    </w:p>
    <w:p w14:paraId="6392E192" w14:textId="24AE8FCB" w:rsidR="00BD4FD4" w:rsidRPr="00AE537F" w:rsidRDefault="00135FED" w:rsidP="00485599">
      <w:pPr>
        <w:pStyle w:val="Caption"/>
      </w:pPr>
      <w:bookmarkStart w:id="147" w:name="_Toc11717951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4</w:t>
      </w:r>
      <w:r w:rsidR="00E24E31" w:rsidRPr="00AE537F">
        <w:fldChar w:fldCharType="end"/>
      </w:r>
      <w:r w:rsidRPr="00AE537F">
        <w:t xml:space="preserve"> Đổi mật khẩu phía admin</w:t>
      </w:r>
      <w:bookmarkEnd w:id="147"/>
    </w:p>
    <w:p w14:paraId="561D18E3" w14:textId="3794D3EC" w:rsidR="00F32FA9" w:rsidRPr="00AE537F" w:rsidRDefault="00F32FA9" w:rsidP="00F32FA9">
      <w:pPr>
        <w:pStyle w:val="Heading3"/>
        <w:ind w:left="1078" w:hanging="851"/>
        <w:rPr>
          <w:rFonts w:ascii="Arial" w:hAnsi="Arial" w:cs="Arial"/>
        </w:rPr>
      </w:pPr>
      <w:bookmarkStart w:id="148" w:name="_Toc116606192"/>
      <w:proofErr w:type="spellStart"/>
      <w:r w:rsidRPr="00AE537F">
        <w:rPr>
          <w:rFonts w:ascii="Arial" w:hAnsi="Arial" w:cs="Arial"/>
        </w:rPr>
        <w:t>Quên</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148"/>
      <w:proofErr w:type="spellEnd"/>
    </w:p>
    <w:p w14:paraId="4578093F"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67226085" wp14:editId="06AEB5DF">
            <wp:extent cx="5760085" cy="262890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noFill/>
                    </a:ln>
                  </pic:spPr>
                </pic:pic>
              </a:graphicData>
            </a:graphic>
          </wp:inline>
        </w:drawing>
      </w:r>
    </w:p>
    <w:p w14:paraId="1C2560EC" w14:textId="20B34810" w:rsidR="00BD4FD4" w:rsidRPr="00AE537F" w:rsidRDefault="00135FED" w:rsidP="00485599">
      <w:pPr>
        <w:pStyle w:val="Caption"/>
      </w:pPr>
      <w:bookmarkStart w:id="149" w:name="_Toc11717951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5</w:t>
      </w:r>
      <w:r w:rsidR="00E24E31" w:rsidRPr="00AE537F">
        <w:fldChar w:fldCharType="end"/>
      </w:r>
      <w:r w:rsidRPr="00AE537F">
        <w:t xml:space="preserve"> Quên mật khẩu phía admin</w:t>
      </w:r>
      <w:bookmarkEnd w:id="149"/>
    </w:p>
    <w:p w14:paraId="22499BAA" w14:textId="14E479E7" w:rsidR="00F32FA9" w:rsidRPr="00AE537F" w:rsidRDefault="00F32FA9" w:rsidP="00F32FA9">
      <w:pPr>
        <w:pStyle w:val="Heading3"/>
        <w:ind w:left="1078" w:hanging="851"/>
        <w:rPr>
          <w:rFonts w:ascii="Arial" w:hAnsi="Arial" w:cs="Arial"/>
          <w:lang w:val="vi-VN"/>
        </w:rPr>
      </w:pPr>
      <w:bookmarkStart w:id="150" w:name="_Toc116606193"/>
      <w:r w:rsidRPr="00AE537F">
        <w:rPr>
          <w:rFonts w:ascii="Arial" w:hAnsi="Arial" w:cs="Arial"/>
          <w:lang w:val="vi-VN"/>
        </w:rPr>
        <w:lastRenderedPageBreak/>
        <w:t>Nhập code đổi mật khẩu</w:t>
      </w:r>
      <w:bookmarkEnd w:id="150"/>
    </w:p>
    <w:p w14:paraId="5A6A3D3E"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2CDDB93E" wp14:editId="09EC9C74">
            <wp:extent cx="5760085" cy="2164080"/>
            <wp:effectExtent l="0" t="0" r="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164080"/>
                    </a:xfrm>
                    <a:prstGeom prst="rect">
                      <a:avLst/>
                    </a:prstGeom>
                    <a:noFill/>
                    <a:ln>
                      <a:noFill/>
                    </a:ln>
                  </pic:spPr>
                </pic:pic>
              </a:graphicData>
            </a:graphic>
          </wp:inline>
        </w:drawing>
      </w:r>
    </w:p>
    <w:p w14:paraId="6FCAD077" w14:textId="58B3B29E" w:rsidR="00BD4FD4" w:rsidRPr="00AE537F" w:rsidRDefault="00135FED" w:rsidP="00485599">
      <w:pPr>
        <w:pStyle w:val="Caption"/>
      </w:pPr>
      <w:bookmarkStart w:id="151" w:name="_Toc11717951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6</w:t>
      </w:r>
      <w:r w:rsidR="00E24E31" w:rsidRPr="00AE537F">
        <w:fldChar w:fldCharType="end"/>
      </w:r>
      <w:r w:rsidRPr="00AE537F">
        <w:t xml:space="preserve"> Mã code đổi mật khẩu phía admin</w:t>
      </w:r>
      <w:bookmarkEnd w:id="151"/>
    </w:p>
    <w:p w14:paraId="5ACC5AD2" w14:textId="6103F495" w:rsidR="00F32FA9" w:rsidRPr="00AE537F" w:rsidRDefault="00F32FA9" w:rsidP="00F32FA9">
      <w:pPr>
        <w:pStyle w:val="Heading3"/>
        <w:ind w:left="1078" w:hanging="851"/>
        <w:rPr>
          <w:rFonts w:ascii="Arial" w:hAnsi="Arial" w:cs="Arial"/>
        </w:rPr>
      </w:pPr>
      <w:bookmarkStart w:id="152" w:name="_Toc116606194"/>
      <w:r w:rsidRPr="00AE537F">
        <w:rPr>
          <w:rFonts w:ascii="Arial" w:hAnsi="Arial" w:cs="Arial"/>
          <w:lang w:val="vi-VN"/>
        </w:rPr>
        <w:t>Nhập mật khẩu</w:t>
      </w:r>
      <w:r w:rsidRPr="00AE537F">
        <w:rPr>
          <w:rFonts w:ascii="Arial" w:hAnsi="Arial" w:cs="Arial"/>
        </w:rPr>
        <w:t xml:space="preserve"> </w:t>
      </w:r>
      <w:proofErr w:type="spellStart"/>
      <w:r w:rsidRPr="00AE537F">
        <w:rPr>
          <w:rFonts w:ascii="Arial" w:hAnsi="Arial" w:cs="Arial"/>
        </w:rPr>
        <w:t>mới</w:t>
      </w:r>
      <w:bookmarkEnd w:id="152"/>
      <w:proofErr w:type="spellEnd"/>
    </w:p>
    <w:p w14:paraId="3B22A1C8" w14:textId="77777777" w:rsidR="00135FED" w:rsidRPr="00AE537F" w:rsidRDefault="00F32FA9" w:rsidP="00135FED">
      <w:pPr>
        <w:keepNext/>
        <w:rPr>
          <w:rFonts w:ascii="Arial" w:hAnsi="Arial" w:cs="Arial"/>
        </w:rPr>
      </w:pPr>
      <w:r w:rsidRPr="00AE537F">
        <w:rPr>
          <w:rFonts w:ascii="Arial" w:hAnsi="Arial" w:cs="Arial"/>
          <w:noProof/>
          <w:color w:val="FF0000"/>
        </w:rPr>
        <w:drawing>
          <wp:inline distT="0" distB="0" distL="0" distR="0" wp14:anchorId="51183AB7" wp14:editId="0553A860">
            <wp:extent cx="5760085" cy="2468880"/>
            <wp:effectExtent l="0" t="0" r="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468880"/>
                    </a:xfrm>
                    <a:prstGeom prst="rect">
                      <a:avLst/>
                    </a:prstGeom>
                    <a:noFill/>
                    <a:ln>
                      <a:noFill/>
                    </a:ln>
                  </pic:spPr>
                </pic:pic>
              </a:graphicData>
            </a:graphic>
          </wp:inline>
        </w:drawing>
      </w:r>
    </w:p>
    <w:p w14:paraId="3B9F3AEE" w14:textId="67FF1FAF" w:rsidR="00BD4FD4" w:rsidRPr="00AE537F" w:rsidRDefault="00135FED" w:rsidP="00485599">
      <w:pPr>
        <w:pStyle w:val="Caption"/>
      </w:pPr>
      <w:bookmarkStart w:id="153" w:name="_Toc11717951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7</w:t>
      </w:r>
      <w:r w:rsidR="00E24E31" w:rsidRPr="00AE537F">
        <w:fldChar w:fldCharType="end"/>
      </w:r>
      <w:r w:rsidRPr="00AE537F">
        <w:t xml:space="preserve"> Nhập mật khẩu mới phía admin</w:t>
      </w:r>
      <w:bookmarkEnd w:id="153"/>
    </w:p>
    <w:p w14:paraId="6E883C22" w14:textId="52AC6B5A" w:rsidR="00AD42E5" w:rsidRPr="00AE537F" w:rsidRDefault="00F32FA9">
      <w:pPr>
        <w:spacing w:after="200" w:line="276" w:lineRule="auto"/>
        <w:rPr>
          <w:rFonts w:ascii="Arial" w:hAnsi="Arial" w:cs="Arial"/>
          <w:bCs/>
          <w:szCs w:val="18"/>
        </w:rPr>
      </w:pPr>
      <w:r w:rsidRPr="00AE537F">
        <w:rPr>
          <w:rFonts w:ascii="Arial" w:hAnsi="Arial" w:cs="Arial"/>
        </w:rPr>
        <w:br w:type="page"/>
      </w:r>
    </w:p>
    <w:p w14:paraId="1D37CBE9" w14:textId="48E0AE36" w:rsidR="00F32FA9" w:rsidRPr="00AE537F" w:rsidRDefault="00F32FA9" w:rsidP="00F32FA9">
      <w:pPr>
        <w:pStyle w:val="Heading3"/>
        <w:ind w:left="1078" w:hanging="851"/>
        <w:rPr>
          <w:rFonts w:ascii="Arial" w:hAnsi="Arial" w:cs="Arial"/>
          <w:lang w:val="vi-VN"/>
        </w:rPr>
      </w:pPr>
      <w:bookmarkStart w:id="154" w:name="_Toc116606195"/>
      <w:r w:rsidRPr="00AE537F">
        <w:rPr>
          <w:rFonts w:ascii="Arial" w:hAnsi="Arial" w:cs="Arial"/>
          <w:lang w:val="vi-VN"/>
        </w:rPr>
        <w:lastRenderedPageBreak/>
        <w:t>Quản trị danh sách danh mục (thêm, sửa, xóa, xem chi tiết)</w:t>
      </w:r>
      <w:bookmarkEnd w:id="154"/>
    </w:p>
    <w:p w14:paraId="00967A92" w14:textId="77777777" w:rsidR="00F32FA9" w:rsidRPr="00AE537F" w:rsidRDefault="00F32FA9" w:rsidP="00F32FA9">
      <w:pPr>
        <w:rPr>
          <w:rFonts w:ascii="Arial" w:hAnsi="Arial" w:cs="Arial"/>
        </w:rPr>
      </w:pPr>
      <w:r w:rsidRPr="00AE537F">
        <w:rPr>
          <w:rFonts w:ascii="Arial" w:hAnsi="Arial" w:cs="Arial"/>
        </w:rPr>
        <w:t>Tại đây admin có thể quản trị sách theo từng danh mục, danh mục con, danh sách sản phẩm, danh sách sảsn phẩm, danh sách vai trò và danh sách người dùng. Có thể chỉnh sửa, xem, tạo mới, xóa các sản phẩm mong muốn.</w:t>
      </w:r>
    </w:p>
    <w:p w14:paraId="27E8ED1C"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09F09BC" w14:textId="77777777" w:rsidR="00135FED" w:rsidRPr="00AE537F" w:rsidRDefault="00F32FA9" w:rsidP="00135FED">
      <w:pPr>
        <w:keepNext/>
        <w:rPr>
          <w:rFonts w:ascii="Arial" w:hAnsi="Arial" w:cs="Arial"/>
        </w:rPr>
      </w:pPr>
      <w:r w:rsidRPr="00AE537F">
        <w:rPr>
          <w:rFonts w:ascii="Arial" w:hAnsi="Arial" w:cs="Arial"/>
          <w:b/>
          <w:noProof/>
        </w:rPr>
        <w:drawing>
          <wp:inline distT="0" distB="0" distL="0" distR="0" wp14:anchorId="29916B5A" wp14:editId="4AF7AC7A">
            <wp:extent cx="5760085" cy="273177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2608291" w14:textId="44CE096E" w:rsidR="00BD4FD4" w:rsidRPr="00AE537F" w:rsidRDefault="00135FED" w:rsidP="00485599">
      <w:pPr>
        <w:pStyle w:val="Caption"/>
      </w:pPr>
      <w:bookmarkStart w:id="155" w:name="_Toc11717951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8</w:t>
      </w:r>
      <w:r w:rsidR="00E24E31" w:rsidRPr="00AE537F">
        <w:fldChar w:fldCharType="end"/>
      </w:r>
      <w:r w:rsidRPr="00AE537F">
        <w:rPr>
          <w:noProof/>
        </w:rPr>
        <w:t xml:space="preserve"> Xem danh sách danh mục bằng tài khoản admin</w:t>
      </w:r>
      <w:bookmarkEnd w:id="155"/>
    </w:p>
    <w:p w14:paraId="3507E4B1" w14:textId="66A49121" w:rsidR="00135FED" w:rsidRPr="00AE537F" w:rsidRDefault="00F32FA9" w:rsidP="00135FED">
      <w:pPr>
        <w:keepNext/>
        <w:rPr>
          <w:rFonts w:ascii="Arial" w:hAnsi="Arial" w:cs="Arial"/>
        </w:rPr>
      </w:pPr>
      <w:r w:rsidRPr="00AE537F">
        <w:rPr>
          <w:rFonts w:ascii="Arial" w:hAnsi="Arial" w:cs="Arial"/>
          <w:noProof/>
        </w:rPr>
        <w:drawing>
          <wp:inline distT="0" distB="0" distL="0" distR="0" wp14:anchorId="4AD0329D" wp14:editId="5E0D4A61">
            <wp:extent cx="5760085" cy="275463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754630"/>
                    </a:xfrm>
                    <a:prstGeom prst="rect">
                      <a:avLst/>
                    </a:prstGeom>
                    <a:noFill/>
                    <a:ln>
                      <a:noFill/>
                    </a:ln>
                  </pic:spPr>
                </pic:pic>
              </a:graphicData>
            </a:graphic>
          </wp:inline>
        </w:drawing>
      </w:r>
    </w:p>
    <w:p w14:paraId="06B5B51E" w14:textId="509F49FE" w:rsidR="00BD4FD4" w:rsidRPr="00AE537F" w:rsidRDefault="00135FED" w:rsidP="00485599">
      <w:pPr>
        <w:pStyle w:val="Caption"/>
      </w:pPr>
      <w:bookmarkStart w:id="156" w:name="_Toc11717952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9</w:t>
      </w:r>
      <w:r w:rsidR="00E24E31" w:rsidRPr="00AE537F">
        <w:fldChar w:fldCharType="end"/>
      </w:r>
      <w:r w:rsidRPr="00AE537F">
        <w:t xml:space="preserve"> Tạo danh mục bằng tài khoản admin</w:t>
      </w:r>
      <w:bookmarkEnd w:id="156"/>
    </w:p>
    <w:p w14:paraId="58D28E19" w14:textId="5B7DDDE0"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30327F7D" wp14:editId="1A0BFEFD">
            <wp:extent cx="5760085" cy="26727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672715"/>
                    </a:xfrm>
                    <a:prstGeom prst="rect">
                      <a:avLst/>
                    </a:prstGeom>
                    <a:noFill/>
                    <a:ln>
                      <a:noFill/>
                    </a:ln>
                  </pic:spPr>
                </pic:pic>
              </a:graphicData>
            </a:graphic>
          </wp:inline>
        </w:drawing>
      </w:r>
    </w:p>
    <w:p w14:paraId="73E19DBE" w14:textId="06C72026" w:rsidR="00BD4FD4" w:rsidRPr="00AE537F" w:rsidRDefault="00135FED" w:rsidP="00485599">
      <w:pPr>
        <w:pStyle w:val="Caption"/>
      </w:pPr>
      <w:bookmarkStart w:id="157" w:name="_Toc117179521"/>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10</w:t>
      </w:r>
      <w:r w:rsidR="00E24E31" w:rsidRPr="00AE537F">
        <w:fldChar w:fldCharType="end"/>
      </w:r>
      <w:r w:rsidRPr="00AE537F">
        <w:t xml:space="preserve"> Xem chi tiết sản phẩm bằng tài khoản admin</w:t>
      </w:r>
      <w:bookmarkEnd w:id="157"/>
    </w:p>
    <w:p w14:paraId="100BD5D7" w14:textId="03F1F21B" w:rsidR="00135FED" w:rsidRPr="00AE537F" w:rsidRDefault="00F32FA9" w:rsidP="00135FED">
      <w:pPr>
        <w:keepNext/>
        <w:rPr>
          <w:rFonts w:ascii="Arial" w:hAnsi="Arial" w:cs="Arial"/>
        </w:rPr>
      </w:pPr>
      <w:r w:rsidRPr="00AE537F">
        <w:rPr>
          <w:rFonts w:ascii="Arial" w:hAnsi="Arial" w:cs="Arial"/>
          <w:noProof/>
        </w:rPr>
        <w:drawing>
          <wp:inline distT="0" distB="0" distL="0" distR="0" wp14:anchorId="1C5198B5" wp14:editId="4261F377">
            <wp:extent cx="5760085" cy="150241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1502410"/>
                    </a:xfrm>
                    <a:prstGeom prst="rect">
                      <a:avLst/>
                    </a:prstGeom>
                    <a:noFill/>
                    <a:ln>
                      <a:noFill/>
                    </a:ln>
                  </pic:spPr>
                </pic:pic>
              </a:graphicData>
            </a:graphic>
          </wp:inline>
        </w:drawing>
      </w:r>
    </w:p>
    <w:p w14:paraId="5018A907" w14:textId="1D42E48D" w:rsidR="00BD4FD4" w:rsidRPr="00AE537F" w:rsidRDefault="00135FED" w:rsidP="00485599">
      <w:pPr>
        <w:pStyle w:val="Caption"/>
      </w:pPr>
      <w:bookmarkStart w:id="158" w:name="_Toc11717952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11</w:t>
      </w:r>
      <w:r w:rsidR="00E24E31" w:rsidRPr="00AE537F">
        <w:fldChar w:fldCharType="end"/>
      </w:r>
      <w:r w:rsidRPr="00AE537F">
        <w:t xml:space="preserve"> Chỉnh sửa danh mục phía admin</w:t>
      </w:r>
      <w:bookmarkEnd w:id="158"/>
    </w:p>
    <w:p w14:paraId="3B262859" w14:textId="316D7B1C" w:rsidR="00F32FA9" w:rsidRPr="00AE537F" w:rsidRDefault="00F32FA9" w:rsidP="00F32FA9">
      <w:pPr>
        <w:pStyle w:val="Heading3"/>
        <w:ind w:left="1078" w:hanging="851"/>
        <w:rPr>
          <w:rFonts w:ascii="Arial" w:hAnsi="Arial" w:cs="Arial"/>
          <w:lang w:val="vi-VN"/>
        </w:rPr>
      </w:pPr>
      <w:bookmarkStart w:id="159" w:name="_Toc116606196"/>
      <w:r w:rsidRPr="00AE537F">
        <w:rPr>
          <w:rFonts w:ascii="Arial" w:hAnsi="Arial" w:cs="Arial"/>
          <w:lang w:val="vi-VN"/>
        </w:rPr>
        <w:t>Quản trị danh sách đơn đặt hàng cần duyệt (duyệt, xóa, xem chi tiết)</w:t>
      </w:r>
      <w:bookmarkEnd w:id="159"/>
    </w:p>
    <w:p w14:paraId="41E6A6F0"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Details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89F1F67" w14:textId="3416B552" w:rsidR="00F32FA9" w:rsidRPr="00AE537F" w:rsidRDefault="00F32FA9" w:rsidP="00F32FA9">
      <w:pPr>
        <w:keepNext/>
        <w:rPr>
          <w:rFonts w:ascii="Arial" w:hAnsi="Arial" w:cs="Arial"/>
        </w:rPr>
      </w:pPr>
      <w:r w:rsidRPr="00AE537F">
        <w:rPr>
          <w:rFonts w:ascii="Arial" w:hAnsi="Arial" w:cs="Arial"/>
          <w:b/>
          <w:noProof/>
        </w:rPr>
        <w:lastRenderedPageBreak/>
        <w:drawing>
          <wp:inline distT="0" distB="0" distL="0" distR="0" wp14:anchorId="015C175F" wp14:editId="21EA499C">
            <wp:extent cx="5753100" cy="272796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1B848092" w14:textId="70D45FFF" w:rsidR="00F32FA9" w:rsidRPr="00AE537F" w:rsidRDefault="00135FED" w:rsidP="00485599">
      <w:pPr>
        <w:pStyle w:val="Caption"/>
        <w:rPr>
          <w:b/>
        </w:rPr>
      </w:pPr>
      <w:bookmarkStart w:id="160" w:name="_Toc11717952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12</w:t>
      </w:r>
      <w:r w:rsidR="00E24E31" w:rsidRPr="00AE537F">
        <w:fldChar w:fldCharType="end"/>
      </w:r>
      <w:r w:rsidRPr="00AE537F">
        <w:t xml:space="preserve"> Danh sách đơn hàng cần duyệt phía admin</w:t>
      </w:r>
      <w:bookmarkEnd w:id="160"/>
    </w:p>
    <w:p w14:paraId="294F7425" w14:textId="77777777" w:rsidR="00F32FA9" w:rsidRPr="00AE537F" w:rsidRDefault="00F32FA9" w:rsidP="00F32FA9">
      <w:pPr>
        <w:keepNext/>
        <w:rPr>
          <w:rFonts w:ascii="Arial" w:hAnsi="Arial" w:cs="Arial"/>
        </w:rPr>
      </w:pPr>
      <w:r w:rsidRPr="00AE537F">
        <w:rPr>
          <w:rFonts w:ascii="Arial" w:hAnsi="Arial" w:cs="Arial"/>
          <w:noProof/>
          <w:color w:val="FF0000"/>
        </w:rPr>
        <w:drawing>
          <wp:inline distT="0" distB="0" distL="0" distR="0" wp14:anchorId="44F95328" wp14:editId="7AA67F3F">
            <wp:extent cx="5760085" cy="2716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5E9DBFD" w14:textId="134C7F81" w:rsidR="00AD42E5" w:rsidRPr="00AE537F" w:rsidRDefault="00135FED" w:rsidP="00485599">
      <w:pPr>
        <w:pStyle w:val="Caption"/>
      </w:pPr>
      <w:bookmarkStart w:id="161" w:name="_Toc11717952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13</w:t>
      </w:r>
      <w:r w:rsidR="00E24E31" w:rsidRPr="00AE537F">
        <w:fldChar w:fldCharType="end"/>
      </w:r>
      <w:r w:rsidRPr="00AE537F">
        <w:t xml:space="preserve"> Chi tiết đơn hàng cần duyệt phía admin</w:t>
      </w:r>
      <w:bookmarkEnd w:id="161"/>
    </w:p>
    <w:p w14:paraId="72342C62" w14:textId="380794F2" w:rsidR="00F32FA9" w:rsidRPr="00AE537F" w:rsidRDefault="00F32FA9" w:rsidP="00F32FA9">
      <w:pPr>
        <w:keepNext/>
        <w:rPr>
          <w:rFonts w:ascii="Arial" w:hAnsi="Arial" w:cs="Arial"/>
        </w:rPr>
      </w:pPr>
      <w:r w:rsidRPr="00AE537F">
        <w:rPr>
          <w:rFonts w:ascii="Arial" w:hAnsi="Arial" w:cs="Arial"/>
          <w:b/>
          <w:noProof/>
        </w:rPr>
        <w:lastRenderedPageBreak/>
        <w:drawing>
          <wp:inline distT="0" distB="0" distL="0" distR="0" wp14:anchorId="2BF7EF7D" wp14:editId="4C445E27">
            <wp:extent cx="5760085" cy="271653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3EF370D4" w14:textId="119E18C3" w:rsidR="00AD42E5" w:rsidRPr="00AE537F" w:rsidRDefault="00135FED" w:rsidP="00485599">
      <w:pPr>
        <w:pStyle w:val="Caption"/>
      </w:pPr>
      <w:bookmarkStart w:id="162" w:name="_Toc11717952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14</w:t>
      </w:r>
      <w:r w:rsidR="00E24E31" w:rsidRPr="00AE537F">
        <w:fldChar w:fldCharType="end"/>
      </w:r>
      <w:r w:rsidRPr="00AE537F">
        <w:t xml:space="preserve"> Danh sách đơn hàng đã duyệt phía admin</w:t>
      </w:r>
      <w:bookmarkEnd w:id="162"/>
    </w:p>
    <w:p w14:paraId="1DB3E6F8" w14:textId="47A924BE" w:rsidR="00F32FA9" w:rsidRPr="00AE537F" w:rsidRDefault="00F32FA9" w:rsidP="00F32FA9">
      <w:pPr>
        <w:keepNext/>
        <w:rPr>
          <w:rFonts w:ascii="Arial" w:hAnsi="Arial" w:cs="Arial"/>
        </w:rPr>
      </w:pPr>
      <w:r w:rsidRPr="00AE537F">
        <w:rPr>
          <w:rFonts w:ascii="Arial" w:hAnsi="Arial" w:cs="Arial"/>
          <w:noProof/>
        </w:rPr>
        <w:drawing>
          <wp:inline distT="0" distB="0" distL="0" distR="0" wp14:anchorId="61AB5810" wp14:editId="18E1DC94">
            <wp:extent cx="5760085" cy="2716530"/>
            <wp:effectExtent l="0" t="0" r="0" b="762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69D80B4" w14:textId="05F0159C" w:rsidR="00F32FA9" w:rsidRPr="00AE537F" w:rsidRDefault="00135FED" w:rsidP="00485599">
      <w:pPr>
        <w:pStyle w:val="Caption"/>
      </w:pPr>
      <w:bookmarkStart w:id="163" w:name="_Toc11717952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15</w:t>
      </w:r>
      <w:r w:rsidR="00E24E31" w:rsidRPr="00AE537F">
        <w:fldChar w:fldCharType="end"/>
      </w:r>
      <w:r w:rsidRPr="00AE537F">
        <w:t xml:space="preserve"> Chi tiết đơn hàng đã duyệt phía admin</w:t>
      </w:r>
      <w:bookmarkEnd w:id="163"/>
    </w:p>
    <w:p w14:paraId="788AACD0" w14:textId="77777777" w:rsidR="00F32FA9" w:rsidRPr="00AE537F" w:rsidRDefault="00F32FA9" w:rsidP="00F32FA9">
      <w:pPr>
        <w:pStyle w:val="Heading3"/>
        <w:ind w:left="1078" w:hanging="851"/>
        <w:rPr>
          <w:rFonts w:ascii="Arial" w:hAnsi="Arial" w:cs="Arial"/>
          <w:lang w:val="vi-VN"/>
        </w:rPr>
      </w:pPr>
      <w:bookmarkStart w:id="164" w:name="_Toc116606197"/>
      <w:r w:rsidRPr="00AE537F">
        <w:rPr>
          <w:rFonts w:ascii="Arial" w:hAnsi="Arial" w:cs="Arial"/>
          <w:lang w:val="vi-VN"/>
        </w:rPr>
        <w:lastRenderedPageBreak/>
        <w:t>Quản trị danh sách người dùng (thêm, sửa, xóa, xem chi tiết)</w:t>
      </w:r>
      <w:bookmarkEnd w:id="164"/>
    </w:p>
    <w:p w14:paraId="6AE6AEBE" w14:textId="77777777" w:rsidR="00F32FA9" w:rsidRPr="00AE537F" w:rsidRDefault="00F32FA9" w:rsidP="00F32FA9">
      <w:pPr>
        <w:keepNext/>
        <w:rPr>
          <w:rFonts w:ascii="Arial" w:hAnsi="Arial" w:cs="Arial"/>
        </w:rPr>
      </w:pPr>
      <w:r w:rsidRPr="00AE537F">
        <w:rPr>
          <w:rFonts w:ascii="Arial" w:hAnsi="Arial" w:cs="Arial"/>
          <w:noProof/>
        </w:rPr>
        <w:drawing>
          <wp:inline distT="0" distB="0" distL="0" distR="0" wp14:anchorId="055E4CDC" wp14:editId="22A24544">
            <wp:extent cx="5760085" cy="27165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7B14A178" w14:textId="56B9F222" w:rsidR="00F32FA9" w:rsidRPr="00AE537F" w:rsidRDefault="00135FED" w:rsidP="00485599">
      <w:pPr>
        <w:pStyle w:val="Caption"/>
      </w:pPr>
      <w:bookmarkStart w:id="165" w:name="_Toc11717952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16</w:t>
      </w:r>
      <w:r w:rsidR="00E24E31" w:rsidRPr="00AE537F">
        <w:fldChar w:fldCharType="end"/>
      </w:r>
      <w:r w:rsidRPr="00AE537F">
        <w:t xml:space="preserve"> Danh sách người dung phía admin</w:t>
      </w:r>
      <w:bookmarkEnd w:id="165"/>
    </w:p>
    <w:p w14:paraId="686B949A" w14:textId="77777777" w:rsidR="00F32FA9" w:rsidRPr="00AE537F" w:rsidRDefault="00F32FA9" w:rsidP="00F32FA9">
      <w:pPr>
        <w:keepNext/>
        <w:rPr>
          <w:rFonts w:ascii="Arial" w:hAnsi="Arial" w:cs="Arial"/>
        </w:rPr>
      </w:pPr>
      <w:r w:rsidRPr="00AE537F">
        <w:rPr>
          <w:rFonts w:ascii="Arial" w:hAnsi="Arial" w:cs="Arial"/>
          <w:noProof/>
        </w:rPr>
        <w:drawing>
          <wp:inline distT="0" distB="0" distL="0" distR="0" wp14:anchorId="0DB74EBE" wp14:editId="071FB832">
            <wp:extent cx="5760085" cy="273177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0597CDA" w14:textId="1C84AE9B" w:rsidR="00AD42E5" w:rsidRPr="00AE537F" w:rsidRDefault="00135FED" w:rsidP="00485599">
      <w:pPr>
        <w:pStyle w:val="Caption"/>
      </w:pPr>
      <w:bookmarkStart w:id="166" w:name="_Toc11717952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17</w:t>
      </w:r>
      <w:r w:rsidR="00E24E31" w:rsidRPr="00AE537F">
        <w:fldChar w:fldCharType="end"/>
      </w:r>
      <w:r w:rsidRPr="00AE537F">
        <w:t xml:space="preserve"> Tạo người dùng phía admin</w:t>
      </w:r>
      <w:bookmarkEnd w:id="166"/>
    </w:p>
    <w:p w14:paraId="6AFD30CF" w14:textId="1C3C4CC2" w:rsidR="00F32FA9" w:rsidRPr="00AE537F" w:rsidRDefault="00F32FA9" w:rsidP="00F32FA9">
      <w:pPr>
        <w:keepNext/>
        <w:rPr>
          <w:rFonts w:ascii="Arial" w:hAnsi="Arial" w:cs="Arial"/>
        </w:rPr>
      </w:pPr>
      <w:r w:rsidRPr="00AE537F">
        <w:rPr>
          <w:rFonts w:ascii="Arial" w:hAnsi="Arial" w:cs="Arial"/>
          <w:noProof/>
          <w:color w:val="FF0000"/>
        </w:rPr>
        <w:lastRenderedPageBreak/>
        <w:drawing>
          <wp:inline distT="0" distB="0" distL="0" distR="0" wp14:anchorId="4C54990D" wp14:editId="7B5F837E">
            <wp:extent cx="5760085" cy="2716530"/>
            <wp:effectExtent l="0" t="0" r="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0E4668E4" w14:textId="57840EF8" w:rsidR="00F32FA9" w:rsidRPr="00AE537F" w:rsidRDefault="00135FED" w:rsidP="00485599">
      <w:pPr>
        <w:pStyle w:val="Caption"/>
        <w:rPr>
          <w:color w:val="FF0000"/>
        </w:rPr>
      </w:pPr>
      <w:bookmarkStart w:id="167" w:name="_Toc11717952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18</w:t>
      </w:r>
      <w:r w:rsidR="00E24E31" w:rsidRPr="00AE537F">
        <w:fldChar w:fldCharType="end"/>
      </w:r>
      <w:r w:rsidRPr="00AE537F">
        <w:t xml:space="preserve"> Chi tiết người dùng phía admin</w:t>
      </w:r>
      <w:bookmarkEnd w:id="167"/>
    </w:p>
    <w:p w14:paraId="3E32B7B0" w14:textId="5635B021" w:rsidR="00F32FA9" w:rsidRPr="00AE537F" w:rsidRDefault="00F32FA9" w:rsidP="00F32FA9">
      <w:pPr>
        <w:keepNext/>
        <w:rPr>
          <w:rFonts w:ascii="Arial" w:hAnsi="Arial" w:cs="Arial"/>
        </w:rPr>
      </w:pPr>
      <w:r w:rsidRPr="00AE537F">
        <w:rPr>
          <w:rFonts w:ascii="Arial" w:hAnsi="Arial" w:cs="Arial"/>
          <w:noProof/>
          <w:color w:val="FF0000"/>
        </w:rPr>
        <w:drawing>
          <wp:inline distT="0" distB="0" distL="0" distR="0" wp14:anchorId="6480733E" wp14:editId="7A597DA2">
            <wp:extent cx="5760085" cy="273177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3ABDB201" w14:textId="29ABD241" w:rsidR="00F32FA9" w:rsidRPr="00AE537F" w:rsidRDefault="00135FED" w:rsidP="00485599">
      <w:pPr>
        <w:pStyle w:val="Caption"/>
        <w:rPr>
          <w:color w:val="FF0000"/>
        </w:rPr>
      </w:pPr>
      <w:bookmarkStart w:id="168" w:name="_Toc11717953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19</w:t>
      </w:r>
      <w:r w:rsidR="00E24E31" w:rsidRPr="00AE537F">
        <w:fldChar w:fldCharType="end"/>
      </w:r>
      <w:r w:rsidRPr="00AE537F">
        <w:t xml:space="preserve"> Chỉnh sửa người dùng phía admin</w:t>
      </w:r>
      <w:bookmarkEnd w:id="168"/>
    </w:p>
    <w:p w14:paraId="1A62ACC1" w14:textId="3106206F" w:rsidR="00F32FA9" w:rsidRPr="00AE537F" w:rsidRDefault="00F32FA9" w:rsidP="00F32FA9">
      <w:pPr>
        <w:keepNext/>
        <w:rPr>
          <w:rFonts w:ascii="Arial" w:hAnsi="Arial" w:cs="Arial"/>
        </w:rPr>
      </w:pPr>
      <w:r w:rsidRPr="00AE537F">
        <w:rPr>
          <w:rFonts w:ascii="Arial" w:hAnsi="Arial" w:cs="Arial"/>
          <w:noProof/>
          <w:color w:val="FF0000"/>
        </w:rPr>
        <w:lastRenderedPageBreak/>
        <w:drawing>
          <wp:inline distT="0" distB="0" distL="0" distR="0" wp14:anchorId="2ED20477" wp14:editId="0A63C841">
            <wp:extent cx="5760085" cy="2716530"/>
            <wp:effectExtent l="0" t="0" r="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568A1A2A" w14:textId="34A97375" w:rsidR="00F32FA9" w:rsidRPr="00AE537F" w:rsidRDefault="00135FED" w:rsidP="00485599">
      <w:pPr>
        <w:pStyle w:val="Caption"/>
        <w:rPr>
          <w:color w:val="FF0000"/>
        </w:rPr>
      </w:pPr>
      <w:bookmarkStart w:id="169" w:name="_Toc117179531"/>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20</w:t>
      </w:r>
      <w:r w:rsidR="00E24E31" w:rsidRPr="00AE537F">
        <w:fldChar w:fldCharType="end"/>
      </w:r>
      <w:r w:rsidRPr="00AE537F">
        <w:t xml:space="preserve"> Chỉnh sửa ảnh người dùng phía admin</w:t>
      </w:r>
      <w:bookmarkEnd w:id="169"/>
    </w:p>
    <w:p w14:paraId="0B1AA3FD" w14:textId="77777777" w:rsidR="00F32FA9" w:rsidRPr="00AE537F" w:rsidRDefault="00F32FA9" w:rsidP="00F32FA9">
      <w:pPr>
        <w:pStyle w:val="Heading3"/>
        <w:ind w:left="1078" w:hanging="851"/>
        <w:rPr>
          <w:rFonts w:ascii="Arial" w:hAnsi="Arial" w:cs="Arial"/>
          <w:lang w:val="vi-VN"/>
        </w:rPr>
      </w:pPr>
      <w:bookmarkStart w:id="170" w:name="_Toc116606198"/>
      <w:r w:rsidRPr="00AE537F">
        <w:rPr>
          <w:rFonts w:ascii="Arial" w:hAnsi="Arial" w:cs="Arial"/>
          <w:lang w:val="vi-VN"/>
        </w:rPr>
        <w:t>Quản trị danh sách banner (thêm, sửa, xóa)</w:t>
      </w:r>
      <w:bookmarkEnd w:id="170"/>
    </w:p>
    <w:p w14:paraId="1811D583"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71E1833" w14:textId="77777777" w:rsidR="00AD42E5" w:rsidRPr="00AE537F" w:rsidRDefault="00F32FA9" w:rsidP="00F32FA9">
      <w:pPr>
        <w:rPr>
          <w:rFonts w:ascii="Arial" w:hAnsi="Arial" w:cs="Arial"/>
          <w:color w:val="FF0000"/>
        </w:rPr>
      </w:pPr>
      <w:r w:rsidRPr="00AE537F">
        <w:rPr>
          <w:rFonts w:ascii="Arial" w:hAnsi="Arial" w:cs="Arial"/>
          <w:noProof/>
          <w:color w:val="FF0000"/>
        </w:rPr>
        <w:drawing>
          <wp:inline distT="0" distB="0" distL="0" distR="0" wp14:anchorId="4A021522" wp14:editId="3A13A15D">
            <wp:extent cx="5760085" cy="2716530"/>
            <wp:effectExtent l="0" t="0" r="0"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3359EEF" w14:textId="411F21C4" w:rsidR="00346E14" w:rsidRPr="00AE537F" w:rsidRDefault="00135FED" w:rsidP="00485599">
      <w:pPr>
        <w:pStyle w:val="Caption"/>
        <w:rPr>
          <w:noProof/>
        </w:rPr>
      </w:pPr>
      <w:bookmarkStart w:id="171" w:name="_Toc11717953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21</w:t>
      </w:r>
      <w:r w:rsidR="00E24E31" w:rsidRPr="00AE537F">
        <w:fldChar w:fldCharType="end"/>
      </w:r>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sách</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Start w:id="172" w:name="_Toc116633491"/>
      <w:bookmarkEnd w:id="171"/>
    </w:p>
    <w:p w14:paraId="5D919BD3" w14:textId="472EDB5B" w:rsidR="00135FED" w:rsidRPr="00AE537F" w:rsidRDefault="00F32FA9" w:rsidP="00485599">
      <w:pPr>
        <w:pStyle w:val="Caption"/>
      </w:pPr>
      <w:r w:rsidRPr="00AE537F">
        <w:rPr>
          <w:noProof/>
        </w:rPr>
        <w:lastRenderedPageBreak/>
        <w:drawing>
          <wp:inline distT="0" distB="0" distL="0" distR="0" wp14:anchorId="4CF19344" wp14:editId="0AFF8C42">
            <wp:extent cx="5760085" cy="2701290"/>
            <wp:effectExtent l="0" t="0" r="0" b="381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701290"/>
                    </a:xfrm>
                    <a:prstGeom prst="rect">
                      <a:avLst/>
                    </a:prstGeom>
                    <a:noFill/>
                    <a:ln>
                      <a:noFill/>
                    </a:ln>
                  </pic:spPr>
                </pic:pic>
              </a:graphicData>
            </a:graphic>
          </wp:inline>
        </w:drawing>
      </w:r>
      <w:bookmarkEnd w:id="172"/>
    </w:p>
    <w:p w14:paraId="2F8A5379" w14:textId="2621A115" w:rsidR="00BD4FD4" w:rsidRPr="00AE537F" w:rsidRDefault="00135FED" w:rsidP="00485599">
      <w:pPr>
        <w:pStyle w:val="Caption"/>
      </w:pPr>
      <w:bookmarkStart w:id="173" w:name="_Toc11717953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22</w:t>
      </w:r>
      <w:r w:rsidR="00E24E31" w:rsidRPr="00AE537F">
        <w:fldChar w:fldCharType="end"/>
      </w:r>
      <w:r w:rsidRPr="00AE537F">
        <w:rPr>
          <w:lang w:val="en-US"/>
        </w:rPr>
        <w:t xml:space="preserve"> </w:t>
      </w:r>
      <w:proofErr w:type="spellStart"/>
      <w:r w:rsidRPr="00AE537F">
        <w:rPr>
          <w:lang w:val="en-US"/>
        </w:rPr>
        <w:t>Tạo</w:t>
      </w:r>
      <w:proofErr w:type="spellEnd"/>
      <w:r w:rsidRPr="00AE537F">
        <w:rPr>
          <w:lang w:val="en-US"/>
        </w:rPr>
        <w:t xml:space="preserve"> </w:t>
      </w:r>
      <w:proofErr w:type="spellStart"/>
      <w:r w:rsidRPr="00AE537F">
        <w:rPr>
          <w:lang w:val="en-US"/>
        </w:rPr>
        <w:t>mới</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End w:id="173"/>
    </w:p>
    <w:p w14:paraId="6E0D1A6C" w14:textId="5D1952CC" w:rsidR="00135FED" w:rsidRPr="00AE537F" w:rsidRDefault="00F32FA9" w:rsidP="00135FED">
      <w:pPr>
        <w:keepNext/>
        <w:rPr>
          <w:rFonts w:ascii="Arial" w:hAnsi="Arial" w:cs="Arial"/>
        </w:rPr>
      </w:pPr>
      <w:r w:rsidRPr="00AE537F">
        <w:rPr>
          <w:rFonts w:ascii="Arial" w:hAnsi="Arial" w:cs="Arial"/>
          <w:noProof/>
          <w:color w:val="FF0000"/>
        </w:rPr>
        <w:drawing>
          <wp:inline distT="0" distB="0" distL="0" distR="0" wp14:anchorId="6AAB7057" wp14:editId="3491FFEC">
            <wp:extent cx="5760085" cy="2716530"/>
            <wp:effectExtent l="0" t="0" r="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6AD94896" w14:textId="705204DA" w:rsidR="00BD4FD4" w:rsidRPr="00AE537F" w:rsidRDefault="00135FED" w:rsidP="00485599">
      <w:pPr>
        <w:pStyle w:val="Caption"/>
      </w:pPr>
      <w:bookmarkStart w:id="174" w:name="_Toc11717953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23</w:t>
      </w:r>
      <w:r w:rsidR="00E24E31" w:rsidRPr="00AE537F">
        <w:fldChar w:fldCharType="end"/>
      </w:r>
      <w:r w:rsidRPr="00AE537F">
        <w:rPr>
          <w:lang w:val="en-US"/>
        </w:rPr>
        <w:t xml:space="preserve"> </w:t>
      </w:r>
      <w:proofErr w:type="spellStart"/>
      <w:r w:rsidRPr="00AE537F">
        <w:rPr>
          <w:lang w:val="en-US"/>
        </w:rPr>
        <w:t>Chỉnh</w:t>
      </w:r>
      <w:proofErr w:type="spellEnd"/>
      <w:r w:rsidRPr="00AE537F">
        <w:rPr>
          <w:lang w:val="en-US"/>
        </w:rPr>
        <w:t xml:space="preserve"> </w:t>
      </w:r>
      <w:proofErr w:type="spellStart"/>
      <w:r w:rsidRPr="00AE537F">
        <w:rPr>
          <w:lang w:val="en-US"/>
        </w:rPr>
        <w:t>sửa</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End w:id="174"/>
    </w:p>
    <w:p w14:paraId="73C7783A" w14:textId="68B109FE" w:rsidR="00F32FA9" w:rsidRPr="00AE537F" w:rsidRDefault="00F32FA9" w:rsidP="00F32FA9">
      <w:pPr>
        <w:pStyle w:val="Heading3"/>
        <w:ind w:left="1078" w:hanging="851"/>
        <w:rPr>
          <w:rFonts w:ascii="Arial" w:hAnsi="Arial" w:cs="Arial"/>
          <w:lang w:val="vi-VN"/>
        </w:rPr>
      </w:pPr>
      <w:bookmarkStart w:id="175" w:name="_Toc116606199"/>
      <w:r w:rsidRPr="00AE537F">
        <w:rPr>
          <w:rFonts w:ascii="Arial" w:hAnsi="Arial" w:cs="Arial"/>
          <w:lang w:val="vi-VN"/>
        </w:rPr>
        <w:t>Quản trị danh sách sản phẩm (thêm, sửa, xóa, xóa tất cả, xem chi tiết)</w:t>
      </w:r>
      <w:bookmarkEnd w:id="175"/>
    </w:p>
    <w:p w14:paraId="465C4860"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DeleteAll</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D33F816" w14:textId="77777777"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4E01B53D" wp14:editId="6BF24AEA">
            <wp:extent cx="5760085" cy="2716530"/>
            <wp:effectExtent l="0" t="0" r="0" b="762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3F4A969E" w14:textId="26191145" w:rsidR="00BD4FD4" w:rsidRPr="00AE537F" w:rsidRDefault="00135FED" w:rsidP="00485599">
      <w:pPr>
        <w:pStyle w:val="Caption"/>
      </w:pPr>
      <w:bookmarkStart w:id="176" w:name="_Toc11717953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24</w:t>
      </w:r>
      <w:r w:rsidR="00E24E31" w:rsidRPr="00AE537F">
        <w:fldChar w:fldCharType="end"/>
      </w:r>
      <w:r w:rsidRPr="00AE537F">
        <w:t xml:space="preserve"> Danh sách sản phẩm phía admin</w:t>
      </w:r>
      <w:bookmarkEnd w:id="176"/>
    </w:p>
    <w:p w14:paraId="5D1B03E7" w14:textId="2CC2913D"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3292B3C3" wp14:editId="6F0E102F">
            <wp:extent cx="5760085" cy="572198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5721985"/>
                    </a:xfrm>
                    <a:prstGeom prst="rect">
                      <a:avLst/>
                    </a:prstGeom>
                    <a:noFill/>
                    <a:ln>
                      <a:noFill/>
                    </a:ln>
                  </pic:spPr>
                </pic:pic>
              </a:graphicData>
            </a:graphic>
          </wp:inline>
        </w:drawing>
      </w:r>
    </w:p>
    <w:p w14:paraId="11E34D9E" w14:textId="293EED64" w:rsidR="00BD4FD4" w:rsidRPr="00AE537F" w:rsidRDefault="00135FED" w:rsidP="00485599">
      <w:pPr>
        <w:pStyle w:val="Caption"/>
      </w:pPr>
      <w:bookmarkStart w:id="177" w:name="_Toc11717953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25</w:t>
      </w:r>
      <w:r w:rsidR="00E24E31" w:rsidRPr="00AE537F">
        <w:fldChar w:fldCharType="end"/>
      </w:r>
      <w:r w:rsidRPr="00AE537F">
        <w:t xml:space="preserve"> Tạo mới sản phẩm phía admin</w:t>
      </w:r>
      <w:bookmarkEnd w:id="177"/>
    </w:p>
    <w:p w14:paraId="42A9829F" w14:textId="2B8113DA" w:rsidR="00F32FA9" w:rsidRPr="00AE537F" w:rsidRDefault="00A03DD4" w:rsidP="00485599">
      <w:pPr>
        <w:pStyle w:val="Caption"/>
      </w:pPr>
      <w:bookmarkStart w:id="178" w:name="_Toc116633495"/>
      <w:r w:rsidRPr="00AE537F">
        <w:t xml:space="preserve"> </w:t>
      </w:r>
      <w:bookmarkEnd w:id="178"/>
    </w:p>
    <w:p w14:paraId="35509236" w14:textId="77777777"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41070812" wp14:editId="1F00C96B">
            <wp:extent cx="5753100" cy="57150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5715000"/>
                    </a:xfrm>
                    <a:prstGeom prst="rect">
                      <a:avLst/>
                    </a:prstGeom>
                    <a:noFill/>
                    <a:ln>
                      <a:noFill/>
                    </a:ln>
                  </pic:spPr>
                </pic:pic>
              </a:graphicData>
            </a:graphic>
          </wp:inline>
        </w:drawing>
      </w:r>
    </w:p>
    <w:p w14:paraId="2C321555" w14:textId="43C36011" w:rsidR="00BD4FD4" w:rsidRPr="00AE537F" w:rsidRDefault="00135FED" w:rsidP="00485599">
      <w:pPr>
        <w:pStyle w:val="Caption"/>
      </w:pPr>
      <w:bookmarkStart w:id="179" w:name="_Toc11717953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26</w:t>
      </w:r>
      <w:r w:rsidR="00E24E31" w:rsidRPr="00AE537F">
        <w:fldChar w:fldCharType="end"/>
      </w:r>
      <w:r w:rsidRPr="00AE537F">
        <w:t xml:space="preserve"> Chỉnh sửa sản phẩm phía admin</w:t>
      </w:r>
      <w:bookmarkEnd w:id="179"/>
    </w:p>
    <w:p w14:paraId="4D5E0FF4" w14:textId="58255B72"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45CD7846" wp14:editId="2E53F1DD">
            <wp:extent cx="5760085" cy="4472305"/>
            <wp:effectExtent l="0" t="0" r="0" b="444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4472305"/>
                    </a:xfrm>
                    <a:prstGeom prst="rect">
                      <a:avLst/>
                    </a:prstGeom>
                    <a:noFill/>
                    <a:ln>
                      <a:noFill/>
                    </a:ln>
                  </pic:spPr>
                </pic:pic>
              </a:graphicData>
            </a:graphic>
          </wp:inline>
        </w:drawing>
      </w:r>
    </w:p>
    <w:p w14:paraId="1601913C" w14:textId="077CF0C3" w:rsidR="00BD4FD4" w:rsidRPr="00AE537F" w:rsidRDefault="00135FED" w:rsidP="00485599">
      <w:pPr>
        <w:pStyle w:val="Caption"/>
      </w:pPr>
      <w:bookmarkStart w:id="180" w:name="_Toc11717953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27</w:t>
      </w:r>
      <w:r w:rsidR="00E24E31" w:rsidRPr="00AE537F">
        <w:fldChar w:fldCharType="end"/>
      </w:r>
      <w:r w:rsidRPr="00AE537F">
        <w:t xml:space="preserve"> Chi tiết sản phẩm phía admin</w:t>
      </w:r>
      <w:bookmarkEnd w:id="180"/>
    </w:p>
    <w:p w14:paraId="31A70B5B" w14:textId="18692D75" w:rsidR="00F32FA9" w:rsidRPr="00AE537F" w:rsidRDefault="00F32FA9" w:rsidP="00F32FA9">
      <w:pPr>
        <w:pStyle w:val="Heading3"/>
        <w:ind w:left="1078" w:hanging="851"/>
        <w:rPr>
          <w:rFonts w:ascii="Arial" w:hAnsi="Arial" w:cs="Arial"/>
          <w:lang w:val="vi-VN"/>
        </w:rPr>
      </w:pPr>
      <w:bookmarkStart w:id="181" w:name="_Toc116606200"/>
      <w:r w:rsidRPr="00AE537F">
        <w:rPr>
          <w:rFonts w:ascii="Arial" w:hAnsi="Arial" w:cs="Arial"/>
          <w:lang w:val="vi-VN"/>
        </w:rPr>
        <w:t>Quản trị danh sách ảnh sản phẩm (thêm, sửa, xóa, xem chi tiết)</w:t>
      </w:r>
      <w:bookmarkEnd w:id="181"/>
    </w:p>
    <w:p w14:paraId="706B7467"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Delete All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55D8528" w14:textId="77777777" w:rsidR="00F32FA9" w:rsidRPr="00AE537F" w:rsidRDefault="00F32FA9" w:rsidP="00F32FA9">
      <w:pPr>
        <w:keepNext/>
        <w:rPr>
          <w:rFonts w:ascii="Arial" w:hAnsi="Arial" w:cs="Arial"/>
        </w:rPr>
      </w:pPr>
      <w:r w:rsidRPr="00AE537F">
        <w:rPr>
          <w:rFonts w:ascii="Arial" w:hAnsi="Arial" w:cs="Arial"/>
          <w:noProof/>
        </w:rPr>
        <w:drawing>
          <wp:inline distT="0" distB="0" distL="0" distR="0" wp14:anchorId="768BF82F" wp14:editId="6C37B87C">
            <wp:extent cx="5760085" cy="26479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647950"/>
                    </a:xfrm>
                    <a:prstGeom prst="rect">
                      <a:avLst/>
                    </a:prstGeom>
                    <a:noFill/>
                    <a:ln>
                      <a:noFill/>
                    </a:ln>
                  </pic:spPr>
                </pic:pic>
              </a:graphicData>
            </a:graphic>
          </wp:inline>
        </w:drawing>
      </w:r>
    </w:p>
    <w:p w14:paraId="4C94266A" w14:textId="68DC6F1E" w:rsidR="00BD4FD4" w:rsidRPr="00AE537F" w:rsidRDefault="009A5D4C" w:rsidP="00485599">
      <w:pPr>
        <w:pStyle w:val="Caption"/>
      </w:pPr>
      <w:bookmarkStart w:id="182" w:name="_Toc11717953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28</w:t>
      </w:r>
      <w:r w:rsidR="00E24E31" w:rsidRPr="00AE537F">
        <w:fldChar w:fldCharType="end"/>
      </w:r>
      <w:r w:rsidRPr="00AE537F">
        <w:t xml:space="preserve"> Thêm ảnh sản phẩm phía admin</w:t>
      </w:r>
      <w:bookmarkEnd w:id="182"/>
    </w:p>
    <w:p w14:paraId="3EAD3B12" w14:textId="552D7952" w:rsidR="009A5D4C" w:rsidRPr="00AE537F" w:rsidRDefault="00F32FA9" w:rsidP="009A5D4C">
      <w:pPr>
        <w:keepNext/>
        <w:rPr>
          <w:rFonts w:ascii="Arial" w:hAnsi="Arial" w:cs="Arial"/>
        </w:rPr>
      </w:pPr>
      <w:r w:rsidRPr="00AE537F">
        <w:rPr>
          <w:rFonts w:ascii="Arial" w:hAnsi="Arial" w:cs="Arial"/>
          <w:noProof/>
        </w:rPr>
        <w:lastRenderedPageBreak/>
        <w:drawing>
          <wp:inline distT="0" distB="0" distL="0" distR="0" wp14:anchorId="72BD0C59" wp14:editId="79EE3AD6">
            <wp:extent cx="5760085" cy="413702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4137025"/>
                    </a:xfrm>
                    <a:prstGeom prst="rect">
                      <a:avLst/>
                    </a:prstGeom>
                    <a:noFill/>
                    <a:ln>
                      <a:noFill/>
                    </a:ln>
                  </pic:spPr>
                </pic:pic>
              </a:graphicData>
            </a:graphic>
          </wp:inline>
        </w:drawing>
      </w:r>
    </w:p>
    <w:p w14:paraId="1405DC2B" w14:textId="739CC3B5" w:rsidR="00BD4FD4" w:rsidRPr="00AE537F" w:rsidRDefault="009A5D4C" w:rsidP="00485599">
      <w:pPr>
        <w:pStyle w:val="Caption"/>
      </w:pPr>
      <w:bookmarkStart w:id="183" w:name="_Toc11717954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29</w:t>
      </w:r>
      <w:r w:rsidR="00E24E31" w:rsidRPr="00AE537F">
        <w:fldChar w:fldCharType="end"/>
      </w:r>
      <w:r w:rsidRPr="00AE537F">
        <w:t xml:space="preserve"> Chỉnh sửa ảnh sản phẩm phía admin</w:t>
      </w:r>
      <w:bookmarkEnd w:id="183"/>
    </w:p>
    <w:p w14:paraId="3728E51F" w14:textId="6A92925D" w:rsidR="00AD42E5" w:rsidRPr="00AE537F" w:rsidRDefault="00BA632D">
      <w:pPr>
        <w:spacing w:after="200" w:line="276" w:lineRule="auto"/>
        <w:rPr>
          <w:rFonts w:ascii="Arial" w:hAnsi="Arial" w:cs="Arial"/>
          <w:bCs/>
          <w:noProof/>
          <w:szCs w:val="18"/>
        </w:rPr>
      </w:pPr>
      <w:r w:rsidRPr="00AE537F">
        <w:rPr>
          <w:rFonts w:ascii="Arial" w:hAnsi="Arial" w:cs="Arial"/>
          <w:noProof/>
        </w:rPr>
        <w:br w:type="page"/>
      </w:r>
    </w:p>
    <w:p w14:paraId="32B9E2F1" w14:textId="77777777" w:rsidR="00BC4CA6" w:rsidRPr="00AE537F" w:rsidRDefault="00F32FA9" w:rsidP="00BC4CA6">
      <w:pPr>
        <w:keepNext/>
        <w:rPr>
          <w:rFonts w:ascii="Arial" w:hAnsi="Arial" w:cs="Arial"/>
        </w:rPr>
      </w:pPr>
      <w:r w:rsidRPr="00AE537F">
        <w:rPr>
          <w:rFonts w:ascii="Arial" w:hAnsi="Arial" w:cs="Arial"/>
          <w:noProof/>
        </w:rPr>
        <w:lastRenderedPageBreak/>
        <w:drawing>
          <wp:inline distT="0" distB="0" distL="0" distR="0" wp14:anchorId="598F941D" wp14:editId="66FEF5F4">
            <wp:extent cx="5760085" cy="4182745"/>
            <wp:effectExtent l="0" t="0" r="0" b="825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182745"/>
                    </a:xfrm>
                    <a:prstGeom prst="rect">
                      <a:avLst/>
                    </a:prstGeom>
                    <a:noFill/>
                    <a:ln>
                      <a:noFill/>
                    </a:ln>
                  </pic:spPr>
                </pic:pic>
              </a:graphicData>
            </a:graphic>
          </wp:inline>
        </w:drawing>
      </w:r>
    </w:p>
    <w:p w14:paraId="7B5FFD08" w14:textId="4C527076" w:rsidR="00BD4FD4" w:rsidRPr="00AE537F" w:rsidRDefault="00BC4CA6" w:rsidP="00485599">
      <w:pPr>
        <w:pStyle w:val="Caption"/>
      </w:pPr>
      <w:bookmarkStart w:id="184" w:name="_Toc117179541"/>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30</w:t>
      </w:r>
      <w:r w:rsidR="00E24E31" w:rsidRPr="00AE537F">
        <w:fldChar w:fldCharType="end"/>
      </w:r>
      <w:r w:rsidRPr="00AE537F">
        <w:t xml:space="preserve"> Chi tiết ảnh sản phẩm phía admin</w:t>
      </w:r>
      <w:bookmarkEnd w:id="184"/>
    </w:p>
    <w:p w14:paraId="668C30CC" w14:textId="3FDC240E" w:rsidR="00BA632D" w:rsidRPr="00AE537F" w:rsidRDefault="00BA632D" w:rsidP="00BA632D">
      <w:pPr>
        <w:spacing w:after="200" w:line="276" w:lineRule="auto"/>
        <w:rPr>
          <w:rFonts w:ascii="Arial" w:hAnsi="Arial" w:cs="Arial"/>
          <w:noProof/>
        </w:rPr>
      </w:pPr>
      <w:r w:rsidRPr="00AE537F">
        <w:rPr>
          <w:rFonts w:ascii="Arial" w:hAnsi="Arial" w:cs="Arial"/>
          <w:noProof/>
        </w:rPr>
        <w:br w:type="page"/>
      </w:r>
    </w:p>
    <w:p w14:paraId="1AA1A100" w14:textId="4F8D2B02" w:rsidR="00F32FA9" w:rsidRPr="00AE537F" w:rsidRDefault="00A03DD4" w:rsidP="00485599">
      <w:pPr>
        <w:pStyle w:val="Caption"/>
      </w:pPr>
      <w:bookmarkStart w:id="185" w:name="_Toc116633500"/>
      <w:r w:rsidRPr="00AE537F">
        <w:lastRenderedPageBreak/>
        <w:t xml:space="preserve"> </w:t>
      </w:r>
      <w:bookmarkEnd w:id="185"/>
    </w:p>
    <w:p w14:paraId="45AA4AC7" w14:textId="77777777" w:rsidR="00F32FA9" w:rsidRPr="00AE537F" w:rsidRDefault="00F32FA9" w:rsidP="00F32FA9">
      <w:pPr>
        <w:pStyle w:val="Heading3"/>
        <w:ind w:left="1078" w:hanging="851"/>
        <w:rPr>
          <w:rFonts w:ascii="Arial" w:hAnsi="Arial" w:cs="Arial"/>
          <w:lang w:val="vi-VN"/>
        </w:rPr>
      </w:pPr>
      <w:bookmarkStart w:id="186" w:name="_Toc116606201"/>
      <w:r w:rsidRPr="00AE537F">
        <w:rPr>
          <w:rFonts w:ascii="Arial" w:hAnsi="Arial" w:cs="Arial"/>
          <w:lang w:val="vi-VN"/>
        </w:rPr>
        <w:t>Quản trị danh sách danh mục con (thêm, sửa, xóa, xem chi tiết)</w:t>
      </w:r>
      <w:bookmarkEnd w:id="186"/>
    </w:p>
    <w:p w14:paraId="31037C9A"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E174B09" w14:textId="77777777" w:rsidR="00BC4CA6" w:rsidRPr="00AE537F" w:rsidRDefault="00F32FA9" w:rsidP="00BC4CA6">
      <w:pPr>
        <w:keepNext/>
        <w:rPr>
          <w:rFonts w:ascii="Arial" w:hAnsi="Arial" w:cs="Arial"/>
        </w:rPr>
      </w:pPr>
      <w:r w:rsidRPr="00AE537F">
        <w:rPr>
          <w:rFonts w:ascii="Arial" w:hAnsi="Arial" w:cs="Arial"/>
          <w:noProof/>
        </w:rPr>
        <w:drawing>
          <wp:inline distT="0" distB="0" distL="0" distR="0" wp14:anchorId="7431F805" wp14:editId="6264B66A">
            <wp:extent cx="5760085" cy="4152265"/>
            <wp:effectExtent l="0" t="0" r="0" b="63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08DB5C8B" w14:textId="0F041AA9" w:rsidR="00BD4FD4" w:rsidRPr="00AE537F" w:rsidRDefault="00BC4CA6" w:rsidP="00485599">
      <w:pPr>
        <w:pStyle w:val="Caption"/>
      </w:pPr>
      <w:bookmarkStart w:id="187" w:name="_Toc11717954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31</w:t>
      </w:r>
      <w:r w:rsidR="00E24E31" w:rsidRPr="00AE537F">
        <w:fldChar w:fldCharType="end"/>
      </w:r>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sách</w:t>
      </w:r>
      <w:proofErr w:type="spellEnd"/>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mục</w:t>
      </w:r>
      <w:proofErr w:type="spellEnd"/>
      <w:r w:rsidRPr="00AE537F">
        <w:rPr>
          <w:lang w:val="en-US"/>
        </w:rPr>
        <w:t xml:space="preserve"> con </w:t>
      </w:r>
      <w:proofErr w:type="spellStart"/>
      <w:r w:rsidRPr="00AE537F">
        <w:rPr>
          <w:lang w:val="en-US"/>
        </w:rPr>
        <w:t>phía</w:t>
      </w:r>
      <w:proofErr w:type="spellEnd"/>
      <w:r w:rsidRPr="00AE537F">
        <w:rPr>
          <w:lang w:val="en-US"/>
        </w:rPr>
        <w:t xml:space="preserve"> admin</w:t>
      </w:r>
      <w:bookmarkEnd w:id="187"/>
    </w:p>
    <w:p w14:paraId="3B4C963B" w14:textId="2C7B14D8" w:rsidR="00BC4CA6" w:rsidRPr="00AE537F" w:rsidRDefault="00F32FA9" w:rsidP="00BC4CA6">
      <w:pPr>
        <w:keepNext/>
        <w:rPr>
          <w:rFonts w:ascii="Arial" w:hAnsi="Arial" w:cs="Arial"/>
        </w:rPr>
      </w:pPr>
      <w:r w:rsidRPr="00AE537F">
        <w:rPr>
          <w:rFonts w:ascii="Arial" w:hAnsi="Arial" w:cs="Arial"/>
          <w:noProof/>
          <w:color w:val="FF0000"/>
        </w:rPr>
        <w:drawing>
          <wp:inline distT="0" distB="0" distL="0" distR="0" wp14:anchorId="3C04CFB4" wp14:editId="5C1BBC5E">
            <wp:extent cx="5760085" cy="2986405"/>
            <wp:effectExtent l="0" t="0" r="0" b="444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7A411842" w14:textId="384A7605" w:rsidR="00BD4FD4" w:rsidRPr="00AE537F" w:rsidRDefault="00BC4CA6" w:rsidP="00485599">
      <w:pPr>
        <w:pStyle w:val="Caption"/>
      </w:pPr>
      <w:bookmarkStart w:id="188" w:name="_Toc11717954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32</w:t>
      </w:r>
      <w:r w:rsidR="00E24E31" w:rsidRPr="00AE537F">
        <w:fldChar w:fldCharType="end"/>
      </w:r>
      <w:r w:rsidRPr="00AE537F">
        <w:t xml:space="preserve"> Tạo mới danh mục con phía admin</w:t>
      </w:r>
      <w:bookmarkEnd w:id="188"/>
    </w:p>
    <w:p w14:paraId="26E7004A" w14:textId="6279EB34" w:rsidR="00BC4CA6" w:rsidRPr="00AE537F" w:rsidRDefault="00F32FA9" w:rsidP="00BC4CA6">
      <w:pPr>
        <w:keepNext/>
        <w:rPr>
          <w:rFonts w:ascii="Arial" w:hAnsi="Arial" w:cs="Arial"/>
        </w:rPr>
      </w:pPr>
      <w:r w:rsidRPr="00AE537F">
        <w:rPr>
          <w:rFonts w:ascii="Arial" w:hAnsi="Arial" w:cs="Arial"/>
          <w:noProof/>
          <w:color w:val="FF0000"/>
        </w:rPr>
        <w:lastRenderedPageBreak/>
        <w:drawing>
          <wp:inline distT="0" distB="0" distL="0" distR="0" wp14:anchorId="1FA0F7D9" wp14:editId="068AFC3E">
            <wp:extent cx="5760085" cy="2986405"/>
            <wp:effectExtent l="0" t="0" r="0" b="444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4983DFBD" w14:textId="0A31CF78" w:rsidR="00BD4FD4" w:rsidRPr="00AE537F" w:rsidRDefault="00BC4CA6" w:rsidP="00485599">
      <w:pPr>
        <w:pStyle w:val="Caption"/>
      </w:pPr>
      <w:bookmarkStart w:id="189" w:name="_Toc11717954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33</w:t>
      </w:r>
      <w:r w:rsidR="00E24E31" w:rsidRPr="00AE537F">
        <w:fldChar w:fldCharType="end"/>
      </w:r>
      <w:r w:rsidRPr="00AE537F">
        <w:t xml:space="preserve"> Chỉnh sửa danh mục con phía admin</w:t>
      </w:r>
      <w:bookmarkEnd w:id="189"/>
    </w:p>
    <w:p w14:paraId="035C4A9D" w14:textId="2E4C8B2C" w:rsidR="00BC4CA6" w:rsidRPr="00AE537F" w:rsidRDefault="00F32FA9" w:rsidP="00BC4CA6">
      <w:pPr>
        <w:keepNext/>
        <w:rPr>
          <w:rFonts w:ascii="Arial" w:hAnsi="Arial" w:cs="Arial"/>
        </w:rPr>
      </w:pPr>
      <w:r w:rsidRPr="00AE537F">
        <w:rPr>
          <w:rFonts w:ascii="Arial" w:hAnsi="Arial" w:cs="Arial"/>
          <w:noProof/>
          <w:color w:val="FF0000"/>
        </w:rPr>
        <w:drawing>
          <wp:inline distT="0" distB="0" distL="0" distR="0" wp14:anchorId="7D50EFEF" wp14:editId="29124349">
            <wp:extent cx="5760085" cy="2986405"/>
            <wp:effectExtent l="0" t="0" r="0"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0CEF1A79" w14:textId="6943683C" w:rsidR="00BD4FD4" w:rsidRPr="00AE537F" w:rsidRDefault="00BC4CA6" w:rsidP="00485599">
      <w:pPr>
        <w:pStyle w:val="Caption"/>
      </w:pPr>
      <w:bookmarkStart w:id="190" w:name="_Toc117179545"/>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34</w:t>
      </w:r>
      <w:r w:rsidR="00E24E31" w:rsidRPr="00AE537F">
        <w:fldChar w:fldCharType="end"/>
      </w:r>
      <w:r w:rsidRPr="00AE537F">
        <w:t xml:space="preserve"> Chi tiết danh mục con phía admin</w:t>
      </w:r>
      <w:bookmarkEnd w:id="190"/>
    </w:p>
    <w:p w14:paraId="4A6CF4DF" w14:textId="632B3DCF" w:rsidR="008B61B9" w:rsidRPr="00AE537F" w:rsidRDefault="00BA632D">
      <w:pPr>
        <w:spacing w:after="200" w:line="276" w:lineRule="auto"/>
        <w:rPr>
          <w:rFonts w:ascii="Arial" w:hAnsi="Arial" w:cs="Arial"/>
          <w:bCs/>
          <w:noProof/>
          <w:szCs w:val="18"/>
        </w:rPr>
      </w:pPr>
      <w:r w:rsidRPr="00AE537F">
        <w:rPr>
          <w:rFonts w:ascii="Arial" w:hAnsi="Arial" w:cs="Arial"/>
          <w:noProof/>
        </w:rPr>
        <w:br w:type="page"/>
      </w:r>
    </w:p>
    <w:p w14:paraId="3460C430" w14:textId="6473D2DB" w:rsidR="00F32FA9" w:rsidRPr="00AE537F" w:rsidRDefault="00F32FA9" w:rsidP="00F32FA9">
      <w:pPr>
        <w:pStyle w:val="Heading3"/>
        <w:ind w:left="1078" w:hanging="851"/>
        <w:rPr>
          <w:rFonts w:ascii="Arial" w:hAnsi="Arial" w:cs="Arial"/>
          <w:lang w:val="vi-VN"/>
        </w:rPr>
      </w:pPr>
      <w:bookmarkStart w:id="191" w:name="_Toc116606202"/>
      <w:r w:rsidRPr="00AE537F">
        <w:rPr>
          <w:rFonts w:ascii="Arial" w:hAnsi="Arial" w:cs="Arial"/>
          <w:lang w:val="vi-VN"/>
        </w:rPr>
        <w:lastRenderedPageBreak/>
        <w:t>Quản trị danh sách vai trò (thêm, sửa, xóa)</w:t>
      </w:r>
      <w:bookmarkEnd w:id="191"/>
    </w:p>
    <w:p w14:paraId="7F532E44"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FDD0A5C" w14:textId="77777777" w:rsidR="00BC4CA6" w:rsidRPr="00AE537F" w:rsidRDefault="00F32FA9" w:rsidP="00BC4CA6">
      <w:pPr>
        <w:keepNext/>
        <w:rPr>
          <w:rFonts w:ascii="Arial" w:hAnsi="Arial" w:cs="Arial"/>
        </w:rPr>
      </w:pPr>
      <w:r w:rsidRPr="00AE537F">
        <w:rPr>
          <w:rFonts w:ascii="Arial" w:hAnsi="Arial" w:cs="Arial"/>
          <w:noProof/>
        </w:rPr>
        <w:drawing>
          <wp:inline distT="0" distB="0" distL="0" distR="0" wp14:anchorId="25119531" wp14:editId="6E64771D">
            <wp:extent cx="5760085" cy="4152265"/>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1F90FFD5" w14:textId="14A5CBD1" w:rsidR="00BD4FD4" w:rsidRPr="00AE537F" w:rsidRDefault="00BC4CA6" w:rsidP="00485599">
      <w:pPr>
        <w:pStyle w:val="Caption"/>
      </w:pPr>
      <w:bookmarkStart w:id="192" w:name="_Toc117179546"/>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35</w:t>
      </w:r>
      <w:r w:rsidR="00E24E31" w:rsidRPr="00AE537F">
        <w:fldChar w:fldCharType="end"/>
      </w:r>
      <w:r w:rsidRPr="00AE537F">
        <w:t xml:space="preserve"> Danh sách vai trò phía admin</w:t>
      </w:r>
      <w:bookmarkEnd w:id="192"/>
    </w:p>
    <w:p w14:paraId="0629340F" w14:textId="4BD7597D" w:rsidR="00BA632D" w:rsidRPr="00AE537F" w:rsidRDefault="00F32FA9" w:rsidP="00BA632D">
      <w:pPr>
        <w:keepNext/>
        <w:rPr>
          <w:rFonts w:ascii="Arial" w:hAnsi="Arial" w:cs="Arial"/>
        </w:rPr>
      </w:pPr>
      <w:r w:rsidRPr="00AE537F">
        <w:rPr>
          <w:rFonts w:ascii="Arial" w:hAnsi="Arial" w:cs="Arial"/>
          <w:noProof/>
        </w:rPr>
        <w:drawing>
          <wp:inline distT="0" distB="0" distL="0" distR="0" wp14:anchorId="2E954BE6" wp14:editId="2AACC4DE">
            <wp:extent cx="5760085" cy="2986405"/>
            <wp:effectExtent l="0" t="0" r="0" b="444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3084D9A3" w14:textId="271A7CA3" w:rsidR="00BD4FD4" w:rsidRPr="00AE537F" w:rsidRDefault="00296473" w:rsidP="00485599">
      <w:pPr>
        <w:pStyle w:val="Caption"/>
      </w:pPr>
      <w:bookmarkStart w:id="193" w:name="_Toc117179547"/>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36</w:t>
      </w:r>
      <w:r w:rsidR="00E24E31" w:rsidRPr="00AE537F">
        <w:fldChar w:fldCharType="end"/>
      </w:r>
      <w:r w:rsidRPr="00AE537F">
        <w:t xml:space="preserve"> Chỉnh sửa vai trò phía admin</w:t>
      </w:r>
      <w:bookmarkEnd w:id="193"/>
    </w:p>
    <w:p w14:paraId="7424ECCD" w14:textId="18B345AE" w:rsidR="00296473" w:rsidRPr="00AE537F" w:rsidRDefault="00F32FA9" w:rsidP="00296473">
      <w:pPr>
        <w:keepNext/>
        <w:rPr>
          <w:rFonts w:ascii="Arial" w:hAnsi="Arial" w:cs="Arial"/>
        </w:rPr>
      </w:pPr>
      <w:r w:rsidRPr="00AE537F">
        <w:rPr>
          <w:rFonts w:ascii="Arial" w:hAnsi="Arial" w:cs="Arial"/>
          <w:noProof/>
        </w:rPr>
        <w:lastRenderedPageBreak/>
        <w:drawing>
          <wp:inline distT="0" distB="0" distL="0" distR="0" wp14:anchorId="308D7AE4" wp14:editId="1A8C7434">
            <wp:extent cx="5760085" cy="2986405"/>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10D59739" w14:textId="0B58D7C8" w:rsidR="00BD4FD4" w:rsidRPr="00AE537F" w:rsidRDefault="00296473" w:rsidP="00485599">
      <w:pPr>
        <w:pStyle w:val="Caption"/>
        <w:rPr>
          <w:lang w:val="fr-FR"/>
        </w:rPr>
      </w:pPr>
      <w:bookmarkStart w:id="194" w:name="_Toc117179548"/>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37</w:t>
      </w:r>
      <w:r w:rsidR="00E24E31" w:rsidRPr="00AE537F">
        <w:fldChar w:fldCharType="end"/>
      </w:r>
      <w:r w:rsidRPr="00AE537F">
        <w:rPr>
          <w:noProof/>
          <w:lang w:val="fr-FR"/>
        </w:rPr>
        <w:t xml:space="preserve"> Chi tiết vai trò phía admin</w:t>
      </w:r>
      <w:bookmarkEnd w:id="194"/>
    </w:p>
    <w:p w14:paraId="26919E7C" w14:textId="739E093E" w:rsidR="00F32FA9" w:rsidRPr="00AE537F" w:rsidRDefault="00F32FA9" w:rsidP="00F32FA9">
      <w:pPr>
        <w:pStyle w:val="Heading2"/>
        <w:ind w:left="567" w:hanging="567"/>
        <w:rPr>
          <w:rFonts w:ascii="Arial" w:hAnsi="Arial" w:cs="Arial"/>
        </w:rPr>
      </w:pPr>
      <w:bookmarkStart w:id="195" w:name="_Toc116606203"/>
      <w:bookmarkStart w:id="196" w:name="_Toc117179630"/>
      <w:r w:rsidRPr="00AE537F">
        <w:rPr>
          <w:rFonts w:ascii="Arial" w:hAnsi="Arial" w:cs="Arial"/>
        </w:rPr>
        <w:t>Phía nhân viên</w:t>
      </w:r>
      <w:bookmarkEnd w:id="195"/>
      <w:bookmarkEnd w:id="196"/>
    </w:p>
    <w:p w14:paraId="3B79C454" w14:textId="37357C83" w:rsidR="00F32FA9" w:rsidRDefault="00F32FA9" w:rsidP="00F32FA9">
      <w:pPr>
        <w:pStyle w:val="Heading3"/>
        <w:ind w:left="1078" w:hanging="851"/>
        <w:rPr>
          <w:rFonts w:ascii="Arial" w:hAnsi="Arial" w:cs="Arial"/>
        </w:rPr>
      </w:pPr>
      <w:bookmarkStart w:id="197" w:name="_Toc116606204"/>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nhập</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bookmarkEnd w:id="197"/>
      <w:proofErr w:type="spellEnd"/>
    </w:p>
    <w:p w14:paraId="19F68F60" w14:textId="0FFD7A25" w:rsidR="008E78E3" w:rsidRPr="008E78E3" w:rsidRDefault="008E78E3" w:rsidP="009D4E4B">
      <w:pPr>
        <w:pStyle w:val="Heading4"/>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r w:rsidRPr="008E78E3">
        <w:rPr>
          <w:lang w:val="en-US"/>
        </w:rPr>
        <w:t>Sales/Account/</w:t>
      </w:r>
      <w:proofErr w:type="spellStart"/>
      <w:r w:rsidRPr="008E78E3">
        <w:rPr>
          <w:lang w:val="en-US"/>
        </w:rPr>
        <w:t>EmployeeLogin</w:t>
      </w:r>
      <w:proofErr w:type="spellEnd"/>
    </w:p>
    <w:p w14:paraId="393108CC" w14:textId="37A41158" w:rsidR="00296473" w:rsidRPr="00AE537F" w:rsidRDefault="008E78E3" w:rsidP="00296473">
      <w:pPr>
        <w:keepNext/>
        <w:rPr>
          <w:rFonts w:ascii="Arial" w:hAnsi="Arial" w:cs="Arial"/>
        </w:rPr>
      </w:pPr>
      <w:r w:rsidRPr="008E78E3">
        <w:rPr>
          <w:rFonts w:ascii="Arial" w:hAnsi="Arial" w:cs="Arial"/>
        </w:rPr>
        <w:drawing>
          <wp:inline distT="0" distB="0" distL="0" distR="0" wp14:anchorId="2C3A3550" wp14:editId="4CB78350">
            <wp:extent cx="5760085" cy="2936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36875"/>
                    </a:xfrm>
                    <a:prstGeom prst="rect">
                      <a:avLst/>
                    </a:prstGeom>
                  </pic:spPr>
                </pic:pic>
              </a:graphicData>
            </a:graphic>
          </wp:inline>
        </w:drawing>
      </w:r>
    </w:p>
    <w:p w14:paraId="29E8F4DA" w14:textId="02C616F0" w:rsidR="00BD4FD4" w:rsidRPr="00AE537F" w:rsidRDefault="00296473" w:rsidP="00485599">
      <w:pPr>
        <w:pStyle w:val="Caption"/>
      </w:pPr>
      <w:bookmarkStart w:id="198" w:name="_Toc117179549"/>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1</w:t>
      </w:r>
      <w:r w:rsidR="00E24E31" w:rsidRPr="00AE537F">
        <w:fldChar w:fldCharType="end"/>
      </w:r>
      <w:r w:rsidRPr="00AE537F">
        <w:t xml:space="preserve"> Đăng nhập nhân viên</w:t>
      </w:r>
      <w:bookmarkEnd w:id="198"/>
    </w:p>
    <w:p w14:paraId="70177F38" w14:textId="6D171762" w:rsidR="00F32FA9" w:rsidRPr="00AE537F" w:rsidRDefault="00F32FA9" w:rsidP="00F32FA9">
      <w:pPr>
        <w:pStyle w:val="Heading3"/>
        <w:ind w:left="1078" w:hanging="851"/>
        <w:rPr>
          <w:rFonts w:ascii="Arial" w:hAnsi="Arial" w:cs="Arial"/>
          <w:noProof/>
        </w:rPr>
      </w:pPr>
      <w:bookmarkStart w:id="199" w:name="_Toc116606205"/>
      <w:proofErr w:type="spellStart"/>
      <w:r w:rsidRPr="00AE537F">
        <w:rPr>
          <w:rFonts w:ascii="Arial" w:hAnsi="Arial" w:cs="Arial"/>
        </w:rPr>
        <w:lastRenderedPageBreak/>
        <w:t>Xem</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cá</w:t>
      </w:r>
      <w:proofErr w:type="spellEnd"/>
      <w:r w:rsidRPr="00AE537F">
        <w:rPr>
          <w:rFonts w:ascii="Arial" w:hAnsi="Arial" w:cs="Arial"/>
        </w:rPr>
        <w:t xml:space="preserve"> </w:t>
      </w:r>
      <w:proofErr w:type="spellStart"/>
      <w:r w:rsidRPr="00AE537F">
        <w:rPr>
          <w:rFonts w:ascii="Arial" w:hAnsi="Arial" w:cs="Arial"/>
        </w:rPr>
        <w:t>nhân</w:t>
      </w:r>
      <w:bookmarkEnd w:id="199"/>
      <w:proofErr w:type="spellEnd"/>
    </w:p>
    <w:p w14:paraId="49296B5F" w14:textId="77777777" w:rsidR="00296473" w:rsidRPr="00AE537F" w:rsidRDefault="00F32FA9" w:rsidP="00296473">
      <w:pPr>
        <w:keepNext/>
        <w:rPr>
          <w:rFonts w:ascii="Arial" w:hAnsi="Arial" w:cs="Arial"/>
        </w:rPr>
      </w:pPr>
      <w:r w:rsidRPr="00AE537F">
        <w:rPr>
          <w:rFonts w:ascii="Arial" w:hAnsi="Arial" w:cs="Arial"/>
          <w:noProof/>
          <w:lang w:val="en-US"/>
        </w:rPr>
        <w:drawing>
          <wp:inline distT="0" distB="0" distL="0" distR="0" wp14:anchorId="0BFFC68F" wp14:editId="1BB0766D">
            <wp:extent cx="5760085" cy="4563745"/>
            <wp:effectExtent l="0" t="0" r="0" b="825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563745"/>
                    </a:xfrm>
                    <a:prstGeom prst="rect">
                      <a:avLst/>
                    </a:prstGeom>
                    <a:noFill/>
                    <a:ln>
                      <a:noFill/>
                    </a:ln>
                  </pic:spPr>
                </pic:pic>
              </a:graphicData>
            </a:graphic>
          </wp:inline>
        </w:drawing>
      </w:r>
    </w:p>
    <w:p w14:paraId="29E8AC65" w14:textId="6DEF0EBC" w:rsidR="00BD4FD4" w:rsidRPr="00AE537F" w:rsidRDefault="00296473" w:rsidP="00485599">
      <w:pPr>
        <w:pStyle w:val="Caption"/>
      </w:pPr>
      <w:bookmarkStart w:id="200" w:name="_Toc117179550"/>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2</w:t>
      </w:r>
      <w:r w:rsidR="00E24E31" w:rsidRPr="00AE537F">
        <w:fldChar w:fldCharType="end"/>
      </w:r>
      <w:r w:rsidRPr="00AE537F">
        <w:t xml:space="preserve"> Xem thông tin cá nhân phía nhân viên</w:t>
      </w:r>
      <w:bookmarkEnd w:id="200"/>
    </w:p>
    <w:p w14:paraId="34BC2005" w14:textId="6906188C" w:rsidR="00F32FA9" w:rsidRPr="00AE537F" w:rsidRDefault="00F32FA9" w:rsidP="00F32FA9">
      <w:pPr>
        <w:pStyle w:val="Heading3"/>
        <w:ind w:left="1078" w:hanging="851"/>
        <w:rPr>
          <w:rFonts w:ascii="Arial" w:hAnsi="Arial" w:cs="Arial"/>
          <w:lang w:val="vi-VN"/>
        </w:rPr>
      </w:pPr>
      <w:bookmarkStart w:id="201" w:name="_Toc116606206"/>
      <w:r w:rsidRPr="00AE537F">
        <w:rPr>
          <w:rFonts w:ascii="Arial" w:hAnsi="Arial" w:cs="Arial"/>
          <w:lang w:val="vi-VN"/>
        </w:rPr>
        <w:t>Lập hóa đơn cho khách hàng (sửa thông tin)</w:t>
      </w:r>
      <w:bookmarkEnd w:id="201"/>
    </w:p>
    <w:p w14:paraId="02DEC478" w14:textId="73A77707" w:rsidR="00296473" w:rsidRPr="002201AE" w:rsidRDefault="002201AE" w:rsidP="00296473">
      <w:pPr>
        <w:keepNext/>
        <w:rPr>
          <w:rFonts w:ascii="Arial" w:hAnsi="Arial" w:cs="Arial"/>
        </w:rPr>
      </w:pPr>
      <w:r>
        <w:rPr>
          <w:rFonts w:ascii="Arial" w:hAnsi="Arial" w:cs="Arial"/>
          <w:noProof/>
        </w:rPr>
        <w:drawing>
          <wp:inline distT="0" distB="0" distL="0" distR="0" wp14:anchorId="7A8E4BA3" wp14:editId="13386EA4">
            <wp:extent cx="5760085" cy="2999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14:paraId="1C31242B" w14:textId="50FC4B06" w:rsidR="00BD4FD4" w:rsidRPr="00AE537F" w:rsidRDefault="00296473" w:rsidP="00485599">
      <w:pPr>
        <w:pStyle w:val="Caption"/>
      </w:pPr>
      <w:bookmarkStart w:id="202" w:name="_Toc117179551"/>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3</w:t>
      </w:r>
      <w:r w:rsidR="00E24E31" w:rsidRPr="00AE537F">
        <w:fldChar w:fldCharType="end"/>
      </w:r>
      <w:r w:rsidRPr="00AE537F">
        <w:t xml:space="preserve"> Lập hóa đơn cho khách hàng phía nhân viên</w:t>
      </w:r>
      <w:bookmarkEnd w:id="202"/>
    </w:p>
    <w:p w14:paraId="02853931" w14:textId="5E2A69FE" w:rsidR="00F32FA9" w:rsidRPr="00AE537F" w:rsidRDefault="00F32FA9" w:rsidP="00F32FA9">
      <w:pPr>
        <w:pStyle w:val="Heading3"/>
        <w:ind w:left="1078" w:hanging="851"/>
        <w:rPr>
          <w:rFonts w:ascii="Arial" w:hAnsi="Arial" w:cs="Arial"/>
        </w:rPr>
      </w:pPr>
      <w:bookmarkStart w:id="203" w:name="_Toc116606207"/>
      <w:proofErr w:type="spellStart"/>
      <w:r w:rsidRPr="00AE537F">
        <w:rPr>
          <w:rFonts w:ascii="Arial" w:hAnsi="Arial" w:cs="Arial"/>
        </w:rPr>
        <w:lastRenderedPageBreak/>
        <w:t>Thay</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203"/>
      <w:proofErr w:type="spellEnd"/>
    </w:p>
    <w:p w14:paraId="23A5D96B" w14:textId="77777777" w:rsidR="00296473" w:rsidRPr="00AE537F" w:rsidRDefault="00F32FA9" w:rsidP="00296473">
      <w:pPr>
        <w:keepNext/>
        <w:rPr>
          <w:rFonts w:ascii="Arial" w:hAnsi="Arial" w:cs="Arial"/>
        </w:rPr>
      </w:pPr>
      <w:r w:rsidRPr="00AE537F">
        <w:rPr>
          <w:rFonts w:ascii="Arial" w:hAnsi="Arial" w:cs="Arial"/>
          <w:noProof/>
          <w:lang w:val="en-US"/>
        </w:rPr>
        <w:drawing>
          <wp:inline distT="0" distB="0" distL="0" distR="0" wp14:anchorId="01CE6142" wp14:editId="5D16BC3A">
            <wp:extent cx="5760085" cy="328358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283585"/>
                    </a:xfrm>
                    <a:prstGeom prst="rect">
                      <a:avLst/>
                    </a:prstGeom>
                    <a:noFill/>
                    <a:ln>
                      <a:noFill/>
                    </a:ln>
                  </pic:spPr>
                </pic:pic>
              </a:graphicData>
            </a:graphic>
          </wp:inline>
        </w:drawing>
      </w:r>
    </w:p>
    <w:p w14:paraId="136F0EEC" w14:textId="1D2C86EC" w:rsidR="00BD4FD4" w:rsidRPr="00AE537F" w:rsidRDefault="00296473" w:rsidP="00485599">
      <w:pPr>
        <w:pStyle w:val="Caption"/>
      </w:pPr>
      <w:bookmarkStart w:id="204" w:name="_Toc11717955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4</w:t>
      </w:r>
      <w:r w:rsidR="00E24E31" w:rsidRPr="00AE537F">
        <w:fldChar w:fldCharType="end"/>
      </w:r>
      <w:r w:rsidRPr="00AE537F">
        <w:t xml:space="preserve"> Thay đổi mật khẩu phía nhân viên</w:t>
      </w:r>
      <w:bookmarkEnd w:id="204"/>
    </w:p>
    <w:p w14:paraId="7F20C69B" w14:textId="244558DE" w:rsidR="00F32FA9" w:rsidRPr="00AE537F" w:rsidRDefault="00F32FA9" w:rsidP="00F32FA9">
      <w:pPr>
        <w:pStyle w:val="Heading3"/>
        <w:ind w:left="1078" w:hanging="851"/>
        <w:rPr>
          <w:rFonts w:ascii="Arial" w:hAnsi="Arial" w:cs="Arial"/>
          <w:lang w:val="vi-VN"/>
        </w:rPr>
      </w:pPr>
      <w:bookmarkStart w:id="205" w:name="_Toc116606208"/>
      <w:r w:rsidRPr="00AE537F">
        <w:rPr>
          <w:rFonts w:ascii="Arial" w:hAnsi="Arial" w:cs="Arial"/>
          <w:lang w:val="vi-VN"/>
          <w:rPrChange w:id="206" w:author="Unknown" w:date="2022-10-14T10:08:00Z">
            <w:rPr/>
          </w:rPrChange>
        </w:rPr>
        <w:t>Hiển thị danh sách đơn đặt hàng đã được duyệt</w:t>
      </w:r>
      <w:bookmarkEnd w:id="205"/>
    </w:p>
    <w:p w14:paraId="7EE9BE6D" w14:textId="77777777" w:rsidR="00296473" w:rsidRPr="00AE537F" w:rsidRDefault="00F32FA9" w:rsidP="00296473">
      <w:pPr>
        <w:keepNext/>
        <w:rPr>
          <w:rFonts w:ascii="Arial" w:hAnsi="Arial" w:cs="Arial"/>
        </w:rPr>
      </w:pPr>
      <w:r w:rsidRPr="00AE537F">
        <w:rPr>
          <w:rFonts w:ascii="Arial" w:hAnsi="Arial" w:cs="Arial"/>
          <w:noProof/>
          <w:lang w:val="en-US"/>
        </w:rPr>
        <w:drawing>
          <wp:inline distT="0" distB="0" distL="0" distR="0" wp14:anchorId="6575CC5C" wp14:editId="285B50A9">
            <wp:extent cx="5760085" cy="215646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2156460"/>
                    </a:xfrm>
                    <a:prstGeom prst="rect">
                      <a:avLst/>
                    </a:prstGeom>
                    <a:noFill/>
                    <a:ln>
                      <a:noFill/>
                    </a:ln>
                  </pic:spPr>
                </pic:pic>
              </a:graphicData>
            </a:graphic>
          </wp:inline>
        </w:drawing>
      </w:r>
    </w:p>
    <w:p w14:paraId="357B4AFA" w14:textId="435C1890" w:rsidR="00BD4FD4" w:rsidRPr="00AE537F" w:rsidRDefault="00296473" w:rsidP="00485599">
      <w:pPr>
        <w:pStyle w:val="Caption"/>
      </w:pPr>
      <w:bookmarkStart w:id="207" w:name="_Toc11717955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4.2</w:t>
      </w:r>
      <w:r w:rsidR="00E24E31" w:rsidRPr="00AE537F">
        <w:fldChar w:fldCharType="end"/>
      </w:r>
      <w:r w:rsidR="00E24E31" w:rsidRPr="00AE537F">
        <w:t>.</w:t>
      </w:r>
      <w:r w:rsidR="00E24E31" w:rsidRPr="00AE537F">
        <w:fldChar w:fldCharType="begin"/>
      </w:r>
      <w:r w:rsidR="00E24E31" w:rsidRPr="00AE537F">
        <w:instrText xml:space="preserve"> SEQ Hình \* ARABIC \s 2 </w:instrText>
      </w:r>
      <w:r w:rsidR="00E24E31" w:rsidRPr="00AE537F">
        <w:fldChar w:fldCharType="separate"/>
      </w:r>
      <w:r w:rsidR="00E24E31" w:rsidRPr="00AE537F">
        <w:rPr>
          <w:noProof/>
        </w:rPr>
        <w:t>5</w:t>
      </w:r>
      <w:r w:rsidR="00E24E31" w:rsidRPr="00AE537F">
        <w:fldChar w:fldCharType="end"/>
      </w:r>
      <w:r w:rsidRPr="00AE537F">
        <w:t xml:space="preserve"> Hiển thị danh sách đơn đặt hàng đã được duyệt phía nhân viên</w:t>
      </w:r>
      <w:bookmarkEnd w:id="207"/>
    </w:p>
    <w:p w14:paraId="75496894" w14:textId="2BAD6152" w:rsidR="00F32FA9" w:rsidRPr="00AE537F" w:rsidRDefault="00F32FA9" w:rsidP="00F32FA9">
      <w:pPr>
        <w:spacing w:after="160" w:line="256" w:lineRule="auto"/>
        <w:rPr>
          <w:ins w:id="208" w:author="Sơn" w:date="2022-10-14T10:08:00Z"/>
          <w:rFonts w:ascii="Arial" w:hAnsi="Arial" w:cs="Arial"/>
          <w:i/>
          <w:iCs/>
          <w:color w:val="1F497D" w:themeColor="text2"/>
          <w:sz w:val="18"/>
          <w:szCs w:val="18"/>
        </w:rPr>
      </w:pPr>
      <w:ins w:id="209" w:author="Sơn" w:date="2022-10-14T10:08:00Z">
        <w:r w:rsidRPr="00AE537F">
          <w:rPr>
            <w:rFonts w:ascii="Arial" w:hAnsi="Arial" w:cs="Arial"/>
          </w:rPr>
          <w:br w:type="page"/>
        </w:r>
      </w:ins>
    </w:p>
    <w:p w14:paraId="1A583B48" w14:textId="774DBBF4" w:rsidR="003812DC" w:rsidRDefault="003812DC" w:rsidP="0057635A">
      <w:pPr>
        <w:pStyle w:val="SECTION"/>
        <w:rPr>
          <w:rFonts w:ascii="Arial" w:hAnsi="Arial" w:cs="Arial"/>
        </w:rPr>
      </w:pPr>
      <w:bookmarkStart w:id="210" w:name="_Toc49105255"/>
      <w:bookmarkStart w:id="211" w:name="_Toc51061491"/>
      <w:bookmarkStart w:id="212" w:name="_Toc116606209"/>
      <w:r w:rsidRPr="00AE537F">
        <w:rPr>
          <w:rFonts w:ascii="Arial" w:hAnsi="Arial" w:cs="Arial"/>
        </w:rPr>
        <w:lastRenderedPageBreak/>
        <w:t>TÀI LIỆU THAM KHẢO</w:t>
      </w:r>
      <w:bookmarkEnd w:id="210"/>
      <w:bookmarkEnd w:id="211"/>
      <w:bookmarkEnd w:id="212"/>
    </w:p>
    <w:p w14:paraId="7C306CBC" w14:textId="56A0B89B" w:rsidR="009D4E4B" w:rsidRPr="009D4E4B" w:rsidRDefault="009D4E4B" w:rsidP="009D4E4B">
      <w:pPr>
        <w:pStyle w:val="SECTION"/>
        <w:numPr>
          <w:ilvl w:val="0"/>
          <w:numId w:val="25"/>
        </w:numPr>
        <w:jc w:val="left"/>
        <w:rPr>
          <w:rFonts w:ascii="Arial" w:hAnsi="Arial" w:cs="Arial"/>
          <w:lang w:val="en-US"/>
        </w:rPr>
      </w:pPr>
      <w:r>
        <w:rPr>
          <w:rFonts w:ascii="Arial" w:hAnsi="Arial" w:cs="Arial"/>
          <w:lang w:val="en-US"/>
        </w:rPr>
        <w:t xml:space="preserve">Giao </w:t>
      </w:r>
      <w:proofErr w:type="spellStart"/>
      <w:r>
        <w:rPr>
          <w:rFonts w:ascii="Arial" w:hAnsi="Arial" w:cs="Arial"/>
          <w:lang w:val="en-US"/>
        </w:rPr>
        <w:t>diện</w:t>
      </w:r>
      <w:proofErr w:type="spellEnd"/>
    </w:p>
    <w:p w14:paraId="45E7037C" w14:textId="77777777" w:rsidR="003812DC" w:rsidRPr="00AE537F" w:rsidRDefault="003812DC" w:rsidP="003812DC">
      <w:pPr>
        <w:pStyle w:val="Bibliography"/>
        <w:ind w:left="720" w:hanging="720"/>
        <w:rPr>
          <w:rFonts w:ascii="Arial" w:hAnsi="Arial" w:cs="Arial"/>
          <w:noProof/>
          <w:sz w:val="24"/>
          <w:szCs w:val="24"/>
        </w:rPr>
      </w:pPr>
      <w:r w:rsidRPr="009B3628">
        <w:rPr>
          <w:rFonts w:ascii="Arial" w:hAnsi="Arial" w:cs="Arial"/>
          <w:lang w:val="en-US"/>
        </w:rPr>
        <w:fldChar w:fldCharType="begin"/>
      </w:r>
      <w:r w:rsidRPr="00AE537F">
        <w:rPr>
          <w:rFonts w:ascii="Arial" w:hAnsi="Arial" w:cs="Arial"/>
          <w:rPrChange w:id="213" w:author="Unknown" w:date="2022-10-14T10:08:00Z">
            <w:rPr>
              <w:lang w:val="en-US"/>
            </w:rPr>
          </w:rPrChange>
        </w:rPr>
        <w:instrText xml:space="preserve"> BIBLIOGRAPHY  \l 1033 </w:instrText>
      </w:r>
      <w:r w:rsidRPr="009B3628">
        <w:rPr>
          <w:rFonts w:ascii="Arial" w:hAnsi="Arial" w:cs="Arial"/>
          <w:lang w:val="en-US"/>
          <w:rPrChange w:id="214" w:author="Unknown" w:date="2022-10-14T10:08:00Z">
            <w:rPr>
              <w:bCs/>
              <w:szCs w:val="18"/>
              <w:lang w:val="en-US"/>
            </w:rPr>
          </w:rPrChange>
        </w:rPr>
        <w:fldChar w:fldCharType="separate"/>
      </w:r>
      <w:r w:rsidRPr="00AE537F">
        <w:rPr>
          <w:rFonts w:ascii="Arial" w:hAnsi="Arial" w:cs="Arial"/>
          <w:noProof/>
        </w:rPr>
        <w:t xml:space="preserve">Conacel, E., &amp; Paduraru, A. (2018, 9 26). </w:t>
      </w:r>
      <w:r w:rsidRPr="00AE537F">
        <w:rPr>
          <w:rFonts w:ascii="Arial" w:hAnsi="Arial" w:cs="Arial"/>
          <w:i/>
          <w:iCs/>
          <w:noProof/>
        </w:rPr>
        <w:t>Argon Dashboard BS4</w:t>
      </w:r>
      <w:r w:rsidRPr="00AE537F">
        <w:rPr>
          <w:rFonts w:ascii="Arial" w:hAnsi="Arial" w:cs="Arial"/>
          <w:noProof/>
        </w:rPr>
        <w:t>. Retrieved 10 1, 2022, from creative-tim: https://www.creative-tim.com/product/argon-dashboard-bs4</w:t>
      </w:r>
    </w:p>
    <w:p w14:paraId="4A7D8D14" w14:textId="77777777" w:rsidR="003812DC" w:rsidRPr="00AE537F" w:rsidRDefault="003812DC" w:rsidP="003812DC">
      <w:pPr>
        <w:pStyle w:val="Bibliography"/>
        <w:ind w:left="720" w:hanging="720"/>
        <w:rPr>
          <w:rFonts w:ascii="Arial" w:hAnsi="Arial" w:cs="Arial"/>
          <w:noProof/>
        </w:rPr>
      </w:pPr>
      <w:r w:rsidRPr="00AE537F">
        <w:rPr>
          <w:rFonts w:ascii="Arial" w:hAnsi="Arial" w:cs="Arial"/>
          <w:noProof/>
        </w:rPr>
        <w:t xml:space="preserve">Hidayath. (2013, 8 21). </w:t>
      </w:r>
      <w:r w:rsidRPr="00AE537F">
        <w:rPr>
          <w:rFonts w:ascii="Arial" w:hAnsi="Arial" w:cs="Arial"/>
          <w:i/>
          <w:iCs/>
          <w:noProof/>
        </w:rPr>
        <w:t>Home Shoppe Online Shopping Cart Mobile website Template</w:t>
      </w:r>
      <w:r w:rsidRPr="00AE537F">
        <w:rPr>
          <w:rFonts w:ascii="Arial" w:hAnsi="Arial" w:cs="Arial"/>
          <w:noProof/>
        </w:rPr>
        <w:t>. Retrieved 08 16, 2022, from w3layouts: https://w3layouts.com/template/home-shoppe-online-shopping-cart-mobile-website-template/</w:t>
      </w:r>
    </w:p>
    <w:p w14:paraId="4D9A1AB9" w14:textId="77777777" w:rsidR="003812DC" w:rsidRPr="00AE537F" w:rsidRDefault="003812DC" w:rsidP="003812DC">
      <w:pPr>
        <w:pStyle w:val="Bibliography"/>
        <w:ind w:left="720" w:hanging="720"/>
        <w:rPr>
          <w:rFonts w:ascii="Arial" w:hAnsi="Arial" w:cs="Arial"/>
          <w:noProof/>
        </w:rPr>
      </w:pPr>
      <w:r w:rsidRPr="00AE537F">
        <w:rPr>
          <w:rFonts w:ascii="Arial" w:hAnsi="Arial" w:cs="Arial"/>
          <w:noProof/>
        </w:rPr>
        <w:t xml:space="preserve">Miller, D., &amp; Artioli, S. (2014, 1 14). </w:t>
      </w:r>
      <w:r w:rsidRPr="00AE537F">
        <w:rPr>
          <w:rFonts w:ascii="Arial" w:hAnsi="Arial" w:cs="Arial"/>
          <w:i/>
          <w:iCs/>
          <w:noProof/>
        </w:rPr>
        <w:t>SB Admin 2</w:t>
      </w:r>
      <w:r w:rsidRPr="00AE537F">
        <w:rPr>
          <w:rFonts w:ascii="Arial" w:hAnsi="Arial" w:cs="Arial"/>
          <w:noProof/>
        </w:rPr>
        <w:t>. Retrieved 9 20, 2022, from startbootstrap: https://startbootstrap.com/theme/sb-admin-2</w:t>
      </w:r>
    </w:p>
    <w:p w14:paraId="529D3378" w14:textId="77777777" w:rsidR="00587CE5" w:rsidRDefault="003812DC" w:rsidP="00485599">
      <w:pPr>
        <w:pStyle w:val="Caption"/>
        <w:rPr>
          <w:color w:val="1F497D" w:themeColor="text2"/>
          <w:sz w:val="18"/>
        </w:rPr>
      </w:pPr>
      <w:r w:rsidRPr="009B3628">
        <w:rPr>
          <w:lang w:val="en-US"/>
        </w:rPr>
        <w:fldChar w:fldCharType="end"/>
      </w:r>
    </w:p>
    <w:p w14:paraId="3E7C711B" w14:textId="58FF3B92" w:rsidR="00C61B0C" w:rsidRPr="00AE537F" w:rsidRDefault="00C61B0C" w:rsidP="00C61B0C">
      <w:pPr>
        <w:spacing w:after="160" w:line="256" w:lineRule="auto"/>
        <w:rPr>
          <w:rFonts w:ascii="Arial" w:hAnsi="Arial" w:cs="Arial"/>
          <w:b/>
        </w:rPr>
      </w:pPr>
    </w:p>
    <w:sectPr w:rsidR="00C61B0C" w:rsidRPr="00AE537F"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5685F" w14:textId="77777777" w:rsidR="008969BB" w:rsidRDefault="008969BB" w:rsidP="00C05CE5">
      <w:pPr>
        <w:spacing w:after="0" w:line="240" w:lineRule="auto"/>
      </w:pPr>
      <w:r>
        <w:separator/>
      </w:r>
    </w:p>
  </w:endnote>
  <w:endnote w:type="continuationSeparator" w:id="0">
    <w:p w14:paraId="268291E9" w14:textId="77777777" w:rsidR="008969BB" w:rsidRDefault="008969B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5A05B526" w14:textId="77777777" w:rsidR="00587CE5"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49B9051B"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22833D66" w14:textId="77777777" w:rsidR="00587CE5"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28035291"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6B756" w14:textId="77777777" w:rsidR="008969BB" w:rsidRDefault="008969BB" w:rsidP="00C05CE5">
      <w:pPr>
        <w:spacing w:after="0" w:line="240" w:lineRule="auto"/>
      </w:pPr>
      <w:r>
        <w:separator/>
      </w:r>
    </w:p>
  </w:footnote>
  <w:footnote w:type="continuationSeparator" w:id="0">
    <w:p w14:paraId="4910F964" w14:textId="77777777" w:rsidR="008969BB" w:rsidRDefault="008969B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6238"/>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7FE31AE"/>
    <w:multiLevelType w:val="hybridMultilevel"/>
    <w:tmpl w:val="B21AFE3E"/>
    <w:lvl w:ilvl="0" w:tplc="41E8D41A">
      <w:start w:val="3"/>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9934D6E"/>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25F5ABA"/>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6746527"/>
    <w:multiLevelType w:val="multilevel"/>
    <w:tmpl w:val="537669AA"/>
    <w:lvl w:ilvl="0">
      <w:start w:val="1"/>
      <w:numFmt w:val="decimal"/>
      <w:lvlText w:val="%1."/>
      <w:lvlJc w:val="left"/>
      <w:pPr>
        <w:ind w:left="720" w:hanging="360"/>
      </w:pPr>
      <w:rPr>
        <w:rFonts w:hint="default"/>
      </w:rPr>
    </w:lvl>
    <w:lvl w:ilvl="1">
      <w:start w:val="15"/>
      <w:numFmt w:val="decimal"/>
      <w:isLgl/>
      <w:lvlText w:val="%1.%2"/>
      <w:lvlJc w:val="left"/>
      <w:pPr>
        <w:ind w:left="1440" w:hanging="564"/>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5" w15:restartNumberingAfterBreak="0">
    <w:nsid w:val="3A0A43D7"/>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FF31BE5"/>
    <w:multiLevelType w:val="multilevel"/>
    <w:tmpl w:val="1A7EA2A8"/>
    <w:lvl w:ilvl="0">
      <w:start w:val="1"/>
      <w:numFmt w:val="decimal"/>
      <w:lvlText w:val="%1."/>
      <w:lvlJc w:val="left"/>
      <w:pPr>
        <w:ind w:left="720" w:hanging="360"/>
      </w:pPr>
      <w:rPr>
        <w:rFonts w:hint="default"/>
      </w:rPr>
    </w:lvl>
    <w:lvl w:ilvl="1">
      <w:start w:val="2"/>
      <w:numFmt w:val="decimal"/>
      <w:isLgl/>
      <w:lvlText w:val="%1.%2"/>
      <w:lvlJc w:val="left"/>
      <w:pPr>
        <w:ind w:left="2034" w:hanging="540"/>
      </w:pPr>
      <w:rPr>
        <w:rFonts w:hint="default"/>
      </w:rPr>
    </w:lvl>
    <w:lvl w:ilvl="2">
      <w:start w:val="2"/>
      <w:numFmt w:val="decimal"/>
      <w:isLgl/>
      <w:lvlText w:val="%1.%2.%3"/>
      <w:lvlJc w:val="left"/>
      <w:pPr>
        <w:ind w:left="3348" w:hanging="720"/>
      </w:pPr>
      <w:rPr>
        <w:rFonts w:hint="default"/>
      </w:rPr>
    </w:lvl>
    <w:lvl w:ilvl="3">
      <w:start w:val="1"/>
      <w:numFmt w:val="decimal"/>
      <w:isLgl/>
      <w:lvlText w:val="%1.%2.%3.%4"/>
      <w:lvlJc w:val="left"/>
      <w:pPr>
        <w:ind w:left="4482" w:hanging="720"/>
      </w:pPr>
      <w:rPr>
        <w:rFonts w:hint="default"/>
      </w:rPr>
    </w:lvl>
    <w:lvl w:ilvl="4">
      <w:start w:val="1"/>
      <w:numFmt w:val="decimal"/>
      <w:isLgl/>
      <w:lvlText w:val="%1.%2.%3.%4.%5"/>
      <w:lvlJc w:val="left"/>
      <w:pPr>
        <w:ind w:left="5976" w:hanging="1080"/>
      </w:pPr>
      <w:rPr>
        <w:rFonts w:hint="default"/>
      </w:rPr>
    </w:lvl>
    <w:lvl w:ilvl="5">
      <w:start w:val="1"/>
      <w:numFmt w:val="decimal"/>
      <w:isLgl/>
      <w:lvlText w:val="%1.%2.%3.%4.%5.%6"/>
      <w:lvlJc w:val="left"/>
      <w:pPr>
        <w:ind w:left="7470" w:hanging="1440"/>
      </w:pPr>
      <w:rPr>
        <w:rFonts w:hint="default"/>
      </w:rPr>
    </w:lvl>
    <w:lvl w:ilvl="6">
      <w:start w:val="1"/>
      <w:numFmt w:val="decimal"/>
      <w:isLgl/>
      <w:lvlText w:val="%1.%2.%3.%4.%5.%6.%7"/>
      <w:lvlJc w:val="left"/>
      <w:pPr>
        <w:ind w:left="8604" w:hanging="1440"/>
      </w:pPr>
      <w:rPr>
        <w:rFonts w:hint="default"/>
      </w:rPr>
    </w:lvl>
    <w:lvl w:ilvl="7">
      <w:start w:val="1"/>
      <w:numFmt w:val="decimal"/>
      <w:isLgl/>
      <w:lvlText w:val="%1.%2.%3.%4.%5.%6.%7.%8"/>
      <w:lvlJc w:val="left"/>
      <w:pPr>
        <w:ind w:left="10098" w:hanging="1800"/>
      </w:pPr>
      <w:rPr>
        <w:rFonts w:hint="default"/>
      </w:rPr>
    </w:lvl>
    <w:lvl w:ilvl="8">
      <w:start w:val="1"/>
      <w:numFmt w:val="decimal"/>
      <w:isLgl/>
      <w:lvlText w:val="%1.%2.%3.%4.%5.%6.%7.%8.%9"/>
      <w:lvlJc w:val="left"/>
      <w:pPr>
        <w:ind w:left="11232" w:hanging="1800"/>
      </w:pPr>
      <w:rPr>
        <w:rFonts w:hint="default"/>
      </w:rPr>
    </w:lvl>
  </w:abstractNum>
  <w:abstractNum w:abstractNumId="7" w15:restartNumberingAfterBreak="0">
    <w:nsid w:val="41F474E5"/>
    <w:multiLevelType w:val="hybridMultilevel"/>
    <w:tmpl w:val="7130D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E3075D"/>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0186679"/>
    <w:multiLevelType w:val="multilevel"/>
    <w:tmpl w:val="36E8EFB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04C89"/>
    <w:multiLevelType w:val="hybridMultilevel"/>
    <w:tmpl w:val="A9EE9242"/>
    <w:lvl w:ilvl="0" w:tplc="DCBEE722">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5ED233E"/>
    <w:multiLevelType w:val="multilevel"/>
    <w:tmpl w:val="4104CA8E"/>
    <w:lvl w:ilvl="0">
      <w:start w:val="1"/>
      <w:numFmt w:val="decimal"/>
      <w:suff w:val="space"/>
      <w:lvlText w:val="CHƯƠNG %1"/>
      <w:lvlJc w:val="left"/>
      <w:pPr>
        <w:ind w:left="0" w:firstLine="0"/>
      </w:pPr>
      <w:rPr>
        <w:rFonts w:hint="default"/>
        <w:u w:color="FF0000"/>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F4D565D"/>
    <w:multiLevelType w:val="multilevel"/>
    <w:tmpl w:val="802EF07C"/>
    <w:lvl w:ilvl="0">
      <w:start w:val="1"/>
      <w:numFmt w:val="decimal"/>
      <w:pStyle w:val="Heading1"/>
      <w:suff w:val="space"/>
      <w:lvlText w:val="CHƯƠNG %1"/>
      <w:lvlJc w:val="center"/>
      <w:pPr>
        <w:ind w:left="432" w:firstLine="2016"/>
      </w:pPr>
      <w:rPr>
        <w:rFonts w:ascii="Arial" w:hAnsi="Arial" w:hint="default"/>
        <w:b/>
        <w:bCs w:val="0"/>
        <w:i w:val="0"/>
        <w:iCs w:val="0"/>
        <w:caps w:val="0"/>
        <w:smallCaps w:val="0"/>
        <w:strike w:val="0"/>
        <w:dstrike w:val="0"/>
        <w:noProof w:val="0"/>
        <w:vanish w:val="0"/>
        <w:color w:val="FF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6661520E"/>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8BA7859"/>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F8A443C"/>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FC2B9B"/>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B897F09"/>
    <w:multiLevelType w:val="multilevel"/>
    <w:tmpl w:val="5ABE82B6"/>
    <w:lvl w:ilvl="0">
      <w:start w:val="1"/>
      <w:numFmt w:val="decimal"/>
      <w:lvlText w:val="%1."/>
      <w:lvlJc w:val="left"/>
      <w:pPr>
        <w:ind w:left="720" w:hanging="360"/>
      </w:pPr>
      <w:rPr>
        <w:rFonts w:hint="default"/>
      </w:rPr>
    </w:lvl>
    <w:lvl w:ilvl="1">
      <w:start w:val="3"/>
      <w:numFmt w:val="decimal"/>
      <w:isLgl/>
      <w:lvlText w:val="%1.%2"/>
      <w:lvlJc w:val="left"/>
      <w:pPr>
        <w:ind w:left="1194" w:hanging="54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16" w:hanging="108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18" w:hanging="1800"/>
      </w:pPr>
      <w:rPr>
        <w:rFonts w:hint="default"/>
      </w:rPr>
    </w:lvl>
    <w:lvl w:ilvl="8">
      <w:start w:val="1"/>
      <w:numFmt w:val="decimal"/>
      <w:isLgl/>
      <w:lvlText w:val="%1.%2.%3.%4.%5.%6.%7.%8.%9"/>
      <w:lvlJc w:val="left"/>
      <w:pPr>
        <w:ind w:left="4512" w:hanging="1800"/>
      </w:pPr>
      <w:rPr>
        <w:rFonts w:hint="default"/>
      </w:rPr>
    </w:lvl>
  </w:abstractNum>
  <w:abstractNum w:abstractNumId="18" w15:restartNumberingAfterBreak="0">
    <w:nsid w:val="7BA66045"/>
    <w:multiLevelType w:val="multilevel"/>
    <w:tmpl w:val="D7DA5656"/>
    <w:lvl w:ilvl="0">
      <w:start w:val="1"/>
      <w:numFmt w:val="decimal"/>
      <w:lvlText w:val="%1."/>
      <w:lvlJc w:val="left"/>
      <w:pPr>
        <w:ind w:left="720" w:hanging="360"/>
      </w:pPr>
      <w:rPr>
        <w:rFonts w:hint="default"/>
      </w:rPr>
    </w:lvl>
    <w:lvl w:ilvl="1">
      <w:start w:val="1"/>
      <w:numFmt w:val="decimal"/>
      <w:isLgl/>
      <w:lvlText w:val="%1.%2"/>
      <w:lvlJc w:val="left"/>
      <w:pPr>
        <w:ind w:left="1236" w:hanging="360"/>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19" w15:restartNumberingAfterBreak="0">
    <w:nsid w:val="7E3D41AD"/>
    <w:multiLevelType w:val="hybridMultilevel"/>
    <w:tmpl w:val="8D12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C86233"/>
    <w:multiLevelType w:val="multilevel"/>
    <w:tmpl w:val="D826C412"/>
    <w:lvl w:ilvl="0">
      <w:start w:val="1"/>
      <w:numFmt w:val="decimal"/>
      <w:suff w:val="space"/>
      <w:lvlText w:val="CHƯƠNG %1"/>
      <w:lvlJc w:val="left"/>
      <w:pPr>
        <w:ind w:left="1800" w:hanging="360"/>
      </w:pPr>
      <w:rPr>
        <w:rFonts w:hint="default"/>
        <w:u w:color="FF0000"/>
      </w:rPr>
    </w:lvl>
    <w:lvl w:ilvl="1">
      <w:start w:val="1"/>
      <w:numFmt w:val="decimal"/>
      <w:lvlText w:val="%2.1"/>
      <w:lvlJc w:val="left"/>
      <w:pPr>
        <w:ind w:left="-360" w:hanging="360"/>
      </w:pPr>
      <w:rPr>
        <w:rFonts w:hint="default"/>
      </w:rPr>
    </w:lvl>
    <w:lvl w:ilvl="2">
      <w:start w:val="1"/>
      <w:numFmt w:val="decimal"/>
      <w:lvlText w:val="%3.1.1"/>
      <w:lvlJc w:val="right"/>
      <w:pPr>
        <w:ind w:left="360" w:hanging="180"/>
      </w:pPr>
      <w:rPr>
        <w:rFonts w:hint="default"/>
      </w:rPr>
    </w:lvl>
    <w:lvl w:ilvl="3">
      <w:start w:val="1"/>
      <w:numFmt w:val="decimal"/>
      <w:lvlText w:val="%4.1.1.1"/>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520" w:hanging="18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right"/>
      <w:pPr>
        <w:ind w:left="4680" w:hanging="180"/>
      </w:pPr>
      <w:rPr>
        <w:rFonts w:hint="default"/>
      </w:rPr>
    </w:lvl>
  </w:abstractNum>
  <w:num w:numId="1" w16cid:durableId="1483886240">
    <w:abstractNumId w:val="12"/>
  </w:num>
  <w:num w:numId="2" w16cid:durableId="1806580296">
    <w:abstractNumId w:val="19"/>
  </w:num>
  <w:num w:numId="3" w16cid:durableId="459152778">
    <w:abstractNumId w:val="10"/>
  </w:num>
  <w:num w:numId="4" w16cid:durableId="1864123911">
    <w:abstractNumId w:val="6"/>
  </w:num>
  <w:num w:numId="5" w16cid:durableId="791286380">
    <w:abstractNumId w:val="18"/>
  </w:num>
  <w:num w:numId="6" w16cid:durableId="1811511906">
    <w:abstractNumId w:val="8"/>
  </w:num>
  <w:num w:numId="7" w16cid:durableId="1300039857">
    <w:abstractNumId w:val="15"/>
  </w:num>
  <w:num w:numId="8" w16cid:durableId="571888133">
    <w:abstractNumId w:val="4"/>
  </w:num>
  <w:num w:numId="9" w16cid:durableId="1243832965">
    <w:abstractNumId w:val="17"/>
  </w:num>
  <w:num w:numId="10" w16cid:durableId="1251623134">
    <w:abstractNumId w:val="5"/>
  </w:num>
  <w:num w:numId="11" w16cid:durableId="1161390015">
    <w:abstractNumId w:val="14"/>
  </w:num>
  <w:num w:numId="12" w16cid:durableId="1623002827">
    <w:abstractNumId w:val="3"/>
  </w:num>
  <w:num w:numId="13" w16cid:durableId="1291672012">
    <w:abstractNumId w:val="2"/>
  </w:num>
  <w:num w:numId="14" w16cid:durableId="760293460">
    <w:abstractNumId w:val="9"/>
  </w:num>
  <w:num w:numId="15" w16cid:durableId="448670900">
    <w:abstractNumId w:val="11"/>
  </w:num>
  <w:num w:numId="16" w16cid:durableId="1284117128">
    <w:abstractNumId w:val="1"/>
  </w:num>
  <w:num w:numId="17" w16cid:durableId="84765373">
    <w:abstractNumId w:val="12"/>
  </w:num>
  <w:num w:numId="18" w16cid:durableId="664747940">
    <w:abstractNumId w:val="11"/>
  </w:num>
  <w:num w:numId="19" w16cid:durableId="1152721361">
    <w:abstractNumId w:val="19"/>
  </w:num>
  <w:num w:numId="20" w16cid:durableId="870150248">
    <w:abstractNumId w:val="10"/>
  </w:num>
  <w:num w:numId="21" w16cid:durableId="360715288">
    <w:abstractNumId w:val="16"/>
  </w:num>
  <w:num w:numId="22" w16cid:durableId="1877041100">
    <w:abstractNumId w:val="0"/>
  </w:num>
  <w:num w:numId="23" w16cid:durableId="559828038">
    <w:abstractNumId w:val="13"/>
  </w:num>
  <w:num w:numId="24" w16cid:durableId="871500054">
    <w:abstractNumId w:val="20"/>
  </w:num>
  <w:num w:numId="25" w16cid:durableId="955605333">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ơn">
    <w15:presenceInfo w15:providerId="Windows Live" w15:userId="c0e66f5202643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46DA4"/>
    <w:rsid w:val="0005475D"/>
    <w:rsid w:val="00065ACD"/>
    <w:rsid w:val="00074E93"/>
    <w:rsid w:val="00082760"/>
    <w:rsid w:val="00092675"/>
    <w:rsid w:val="000A4EDF"/>
    <w:rsid w:val="000B0092"/>
    <w:rsid w:val="000B4244"/>
    <w:rsid w:val="000D1BA3"/>
    <w:rsid w:val="000D40F0"/>
    <w:rsid w:val="000E1AE6"/>
    <w:rsid w:val="000E64BA"/>
    <w:rsid w:val="000E733F"/>
    <w:rsid w:val="000F1765"/>
    <w:rsid w:val="000F314E"/>
    <w:rsid w:val="000F5BCA"/>
    <w:rsid w:val="00105F0F"/>
    <w:rsid w:val="00106275"/>
    <w:rsid w:val="00126A4E"/>
    <w:rsid w:val="0012737A"/>
    <w:rsid w:val="00135FED"/>
    <w:rsid w:val="00136983"/>
    <w:rsid w:val="001468D7"/>
    <w:rsid w:val="0015149F"/>
    <w:rsid w:val="00163354"/>
    <w:rsid w:val="001713BF"/>
    <w:rsid w:val="0017259C"/>
    <w:rsid w:val="001757DF"/>
    <w:rsid w:val="001806CC"/>
    <w:rsid w:val="00181EFB"/>
    <w:rsid w:val="00190B81"/>
    <w:rsid w:val="00191FE2"/>
    <w:rsid w:val="001959EC"/>
    <w:rsid w:val="001A10A1"/>
    <w:rsid w:val="001A1D47"/>
    <w:rsid w:val="001A2302"/>
    <w:rsid w:val="001A6ED8"/>
    <w:rsid w:val="001B56F2"/>
    <w:rsid w:val="001D2A70"/>
    <w:rsid w:val="001E08C0"/>
    <w:rsid w:val="001F247C"/>
    <w:rsid w:val="001F7810"/>
    <w:rsid w:val="00200997"/>
    <w:rsid w:val="00205283"/>
    <w:rsid w:val="002067C6"/>
    <w:rsid w:val="002070F6"/>
    <w:rsid w:val="00216371"/>
    <w:rsid w:val="00216488"/>
    <w:rsid w:val="00217A61"/>
    <w:rsid w:val="002201AE"/>
    <w:rsid w:val="002219BF"/>
    <w:rsid w:val="002279AA"/>
    <w:rsid w:val="00231317"/>
    <w:rsid w:val="002562A8"/>
    <w:rsid w:val="002624E2"/>
    <w:rsid w:val="002713FF"/>
    <w:rsid w:val="002833B6"/>
    <w:rsid w:val="00290F3D"/>
    <w:rsid w:val="00291597"/>
    <w:rsid w:val="002926E2"/>
    <w:rsid w:val="00296473"/>
    <w:rsid w:val="002B0CFE"/>
    <w:rsid w:val="002B4594"/>
    <w:rsid w:val="002B6D31"/>
    <w:rsid w:val="002C4C76"/>
    <w:rsid w:val="002C6BD3"/>
    <w:rsid w:val="002E3735"/>
    <w:rsid w:val="002F799C"/>
    <w:rsid w:val="00327113"/>
    <w:rsid w:val="003418A7"/>
    <w:rsid w:val="00344C98"/>
    <w:rsid w:val="0034609F"/>
    <w:rsid w:val="003466A3"/>
    <w:rsid w:val="00346E14"/>
    <w:rsid w:val="00354760"/>
    <w:rsid w:val="00356294"/>
    <w:rsid w:val="00357E13"/>
    <w:rsid w:val="00370ADB"/>
    <w:rsid w:val="00374E80"/>
    <w:rsid w:val="003812DC"/>
    <w:rsid w:val="00392701"/>
    <w:rsid w:val="003A506B"/>
    <w:rsid w:val="003A59CD"/>
    <w:rsid w:val="003A72FA"/>
    <w:rsid w:val="003B5CD9"/>
    <w:rsid w:val="003B604A"/>
    <w:rsid w:val="003D71B4"/>
    <w:rsid w:val="003F710A"/>
    <w:rsid w:val="004064A6"/>
    <w:rsid w:val="004067F5"/>
    <w:rsid w:val="004210A1"/>
    <w:rsid w:val="00442375"/>
    <w:rsid w:val="0044251A"/>
    <w:rsid w:val="0045053A"/>
    <w:rsid w:val="00451F6A"/>
    <w:rsid w:val="00456AD3"/>
    <w:rsid w:val="00460165"/>
    <w:rsid w:val="00460690"/>
    <w:rsid w:val="004655A1"/>
    <w:rsid w:val="00471901"/>
    <w:rsid w:val="00475520"/>
    <w:rsid w:val="0047569A"/>
    <w:rsid w:val="00476F38"/>
    <w:rsid w:val="00481823"/>
    <w:rsid w:val="00481DD3"/>
    <w:rsid w:val="00485599"/>
    <w:rsid w:val="00487291"/>
    <w:rsid w:val="00493768"/>
    <w:rsid w:val="004A0642"/>
    <w:rsid w:val="004A6492"/>
    <w:rsid w:val="004B6EB3"/>
    <w:rsid w:val="004C0494"/>
    <w:rsid w:val="004C5937"/>
    <w:rsid w:val="004E336D"/>
    <w:rsid w:val="004E3D8D"/>
    <w:rsid w:val="004E5AEF"/>
    <w:rsid w:val="0050039E"/>
    <w:rsid w:val="005111A0"/>
    <w:rsid w:val="0052014E"/>
    <w:rsid w:val="0052492F"/>
    <w:rsid w:val="00533645"/>
    <w:rsid w:val="00533C79"/>
    <w:rsid w:val="00542A41"/>
    <w:rsid w:val="005467A5"/>
    <w:rsid w:val="00551985"/>
    <w:rsid w:val="00551C2A"/>
    <w:rsid w:val="00560F41"/>
    <w:rsid w:val="00572585"/>
    <w:rsid w:val="00574BE5"/>
    <w:rsid w:val="0057635A"/>
    <w:rsid w:val="00587CB5"/>
    <w:rsid w:val="00587CE5"/>
    <w:rsid w:val="00590CD8"/>
    <w:rsid w:val="00590F82"/>
    <w:rsid w:val="005938AB"/>
    <w:rsid w:val="005A3196"/>
    <w:rsid w:val="005A4489"/>
    <w:rsid w:val="005C4E8F"/>
    <w:rsid w:val="005D7BC1"/>
    <w:rsid w:val="005E05D2"/>
    <w:rsid w:val="005E2407"/>
    <w:rsid w:val="005E5B50"/>
    <w:rsid w:val="00606221"/>
    <w:rsid w:val="00606CC5"/>
    <w:rsid w:val="00610877"/>
    <w:rsid w:val="0061583C"/>
    <w:rsid w:val="006160BE"/>
    <w:rsid w:val="006160F4"/>
    <w:rsid w:val="0062049D"/>
    <w:rsid w:val="00622731"/>
    <w:rsid w:val="00622A87"/>
    <w:rsid w:val="0062424C"/>
    <w:rsid w:val="00624461"/>
    <w:rsid w:val="00632D3D"/>
    <w:rsid w:val="00645AE9"/>
    <w:rsid w:val="00651EC1"/>
    <w:rsid w:val="00654AD4"/>
    <w:rsid w:val="0067172D"/>
    <w:rsid w:val="0067397D"/>
    <w:rsid w:val="00673DD2"/>
    <w:rsid w:val="00676C93"/>
    <w:rsid w:val="00682968"/>
    <w:rsid w:val="006860B0"/>
    <w:rsid w:val="00691A5E"/>
    <w:rsid w:val="006B1E4F"/>
    <w:rsid w:val="006B5615"/>
    <w:rsid w:val="006C0363"/>
    <w:rsid w:val="006C18D6"/>
    <w:rsid w:val="006C27FF"/>
    <w:rsid w:val="006C2D7A"/>
    <w:rsid w:val="006C7048"/>
    <w:rsid w:val="006C76E4"/>
    <w:rsid w:val="006C7C5D"/>
    <w:rsid w:val="006E43E3"/>
    <w:rsid w:val="006F5EA5"/>
    <w:rsid w:val="0070257D"/>
    <w:rsid w:val="00703CE4"/>
    <w:rsid w:val="007313EA"/>
    <w:rsid w:val="00736513"/>
    <w:rsid w:val="00742157"/>
    <w:rsid w:val="00745672"/>
    <w:rsid w:val="00753801"/>
    <w:rsid w:val="00755134"/>
    <w:rsid w:val="00756387"/>
    <w:rsid w:val="00757324"/>
    <w:rsid w:val="00764B0B"/>
    <w:rsid w:val="00767A40"/>
    <w:rsid w:val="007741BE"/>
    <w:rsid w:val="00774975"/>
    <w:rsid w:val="00776F28"/>
    <w:rsid w:val="007851EB"/>
    <w:rsid w:val="00791115"/>
    <w:rsid w:val="00791FE7"/>
    <w:rsid w:val="00796A92"/>
    <w:rsid w:val="00797769"/>
    <w:rsid w:val="00797B20"/>
    <w:rsid w:val="007A79BB"/>
    <w:rsid w:val="007B060F"/>
    <w:rsid w:val="007B35CD"/>
    <w:rsid w:val="007B72CC"/>
    <w:rsid w:val="007C1958"/>
    <w:rsid w:val="007C206F"/>
    <w:rsid w:val="007D11B3"/>
    <w:rsid w:val="007D401C"/>
    <w:rsid w:val="007D4A9E"/>
    <w:rsid w:val="007E2F4F"/>
    <w:rsid w:val="007F389F"/>
    <w:rsid w:val="007F4B40"/>
    <w:rsid w:val="007F6C30"/>
    <w:rsid w:val="008022AE"/>
    <w:rsid w:val="008034A5"/>
    <w:rsid w:val="00811338"/>
    <w:rsid w:val="00826C14"/>
    <w:rsid w:val="008417FE"/>
    <w:rsid w:val="00842D7E"/>
    <w:rsid w:val="00846F73"/>
    <w:rsid w:val="00850A69"/>
    <w:rsid w:val="008601C8"/>
    <w:rsid w:val="0089210E"/>
    <w:rsid w:val="00894E7C"/>
    <w:rsid w:val="008969BB"/>
    <w:rsid w:val="00896F2B"/>
    <w:rsid w:val="008B61B9"/>
    <w:rsid w:val="008B68CD"/>
    <w:rsid w:val="008D7723"/>
    <w:rsid w:val="008E4B0B"/>
    <w:rsid w:val="008E78E3"/>
    <w:rsid w:val="008F0358"/>
    <w:rsid w:val="008F5D4D"/>
    <w:rsid w:val="008F6C53"/>
    <w:rsid w:val="0091762D"/>
    <w:rsid w:val="00922127"/>
    <w:rsid w:val="009258E1"/>
    <w:rsid w:val="00936BF9"/>
    <w:rsid w:val="009424D5"/>
    <w:rsid w:val="009700E1"/>
    <w:rsid w:val="00972E10"/>
    <w:rsid w:val="00973CEA"/>
    <w:rsid w:val="009843FE"/>
    <w:rsid w:val="00986BC5"/>
    <w:rsid w:val="009904F0"/>
    <w:rsid w:val="0099068A"/>
    <w:rsid w:val="00991988"/>
    <w:rsid w:val="00993AC0"/>
    <w:rsid w:val="009A0458"/>
    <w:rsid w:val="009A20BE"/>
    <w:rsid w:val="009A28F0"/>
    <w:rsid w:val="009A5D4C"/>
    <w:rsid w:val="009A7759"/>
    <w:rsid w:val="009B3628"/>
    <w:rsid w:val="009C0808"/>
    <w:rsid w:val="009C27C8"/>
    <w:rsid w:val="009D2EE5"/>
    <w:rsid w:val="009D427A"/>
    <w:rsid w:val="009D4E4B"/>
    <w:rsid w:val="009D7A32"/>
    <w:rsid w:val="009E0225"/>
    <w:rsid w:val="009E30AF"/>
    <w:rsid w:val="009E6DFD"/>
    <w:rsid w:val="009F18CA"/>
    <w:rsid w:val="009F2E4E"/>
    <w:rsid w:val="009F3648"/>
    <w:rsid w:val="00A00E19"/>
    <w:rsid w:val="00A03DD4"/>
    <w:rsid w:val="00A1081D"/>
    <w:rsid w:val="00A1090C"/>
    <w:rsid w:val="00A1168A"/>
    <w:rsid w:val="00A2254A"/>
    <w:rsid w:val="00A23DD3"/>
    <w:rsid w:val="00A37577"/>
    <w:rsid w:val="00A5343C"/>
    <w:rsid w:val="00A566AE"/>
    <w:rsid w:val="00A63645"/>
    <w:rsid w:val="00A64ABE"/>
    <w:rsid w:val="00A9594B"/>
    <w:rsid w:val="00A9617A"/>
    <w:rsid w:val="00AA7D44"/>
    <w:rsid w:val="00AB0CAB"/>
    <w:rsid w:val="00AB268B"/>
    <w:rsid w:val="00AC339D"/>
    <w:rsid w:val="00AC7BD6"/>
    <w:rsid w:val="00AD42E5"/>
    <w:rsid w:val="00AE0889"/>
    <w:rsid w:val="00AE537F"/>
    <w:rsid w:val="00B137B6"/>
    <w:rsid w:val="00B24B09"/>
    <w:rsid w:val="00B30F34"/>
    <w:rsid w:val="00B332A9"/>
    <w:rsid w:val="00B33DC2"/>
    <w:rsid w:val="00B3561D"/>
    <w:rsid w:val="00B422FF"/>
    <w:rsid w:val="00B42B29"/>
    <w:rsid w:val="00B520EA"/>
    <w:rsid w:val="00B6404B"/>
    <w:rsid w:val="00B655A7"/>
    <w:rsid w:val="00B65FB6"/>
    <w:rsid w:val="00B736F5"/>
    <w:rsid w:val="00B757CD"/>
    <w:rsid w:val="00B758CD"/>
    <w:rsid w:val="00B834C8"/>
    <w:rsid w:val="00B9258D"/>
    <w:rsid w:val="00B92B28"/>
    <w:rsid w:val="00B94764"/>
    <w:rsid w:val="00BA6319"/>
    <w:rsid w:val="00BA632D"/>
    <w:rsid w:val="00BA641C"/>
    <w:rsid w:val="00BC00F3"/>
    <w:rsid w:val="00BC4CA6"/>
    <w:rsid w:val="00BD4FD4"/>
    <w:rsid w:val="00BD7C07"/>
    <w:rsid w:val="00BE0CA4"/>
    <w:rsid w:val="00BE161C"/>
    <w:rsid w:val="00BE23BB"/>
    <w:rsid w:val="00BE4D9E"/>
    <w:rsid w:val="00BE58F1"/>
    <w:rsid w:val="00BE6781"/>
    <w:rsid w:val="00C05CE5"/>
    <w:rsid w:val="00C06E70"/>
    <w:rsid w:val="00C1142C"/>
    <w:rsid w:val="00C149F7"/>
    <w:rsid w:val="00C26702"/>
    <w:rsid w:val="00C445A4"/>
    <w:rsid w:val="00C47948"/>
    <w:rsid w:val="00C602D3"/>
    <w:rsid w:val="00C61B0C"/>
    <w:rsid w:val="00C62208"/>
    <w:rsid w:val="00C66CA4"/>
    <w:rsid w:val="00C66E78"/>
    <w:rsid w:val="00C747D5"/>
    <w:rsid w:val="00C76ACC"/>
    <w:rsid w:val="00C86EEA"/>
    <w:rsid w:val="00CA50F7"/>
    <w:rsid w:val="00CC17C7"/>
    <w:rsid w:val="00CD2E4A"/>
    <w:rsid w:val="00CD3DC3"/>
    <w:rsid w:val="00CE28C9"/>
    <w:rsid w:val="00CE364A"/>
    <w:rsid w:val="00CF1374"/>
    <w:rsid w:val="00CF53A2"/>
    <w:rsid w:val="00CF6CDC"/>
    <w:rsid w:val="00D04657"/>
    <w:rsid w:val="00D14F55"/>
    <w:rsid w:val="00D21D22"/>
    <w:rsid w:val="00D22E69"/>
    <w:rsid w:val="00D26DA5"/>
    <w:rsid w:val="00D41086"/>
    <w:rsid w:val="00D42144"/>
    <w:rsid w:val="00D4441D"/>
    <w:rsid w:val="00D5114F"/>
    <w:rsid w:val="00D53AAF"/>
    <w:rsid w:val="00D54765"/>
    <w:rsid w:val="00D57653"/>
    <w:rsid w:val="00D65128"/>
    <w:rsid w:val="00D733F6"/>
    <w:rsid w:val="00D73BF8"/>
    <w:rsid w:val="00D744D5"/>
    <w:rsid w:val="00D8251D"/>
    <w:rsid w:val="00D842D5"/>
    <w:rsid w:val="00D86F4D"/>
    <w:rsid w:val="00D9529E"/>
    <w:rsid w:val="00D97E51"/>
    <w:rsid w:val="00DA57C4"/>
    <w:rsid w:val="00DB6846"/>
    <w:rsid w:val="00DC3263"/>
    <w:rsid w:val="00DC43AC"/>
    <w:rsid w:val="00E076FE"/>
    <w:rsid w:val="00E115A5"/>
    <w:rsid w:val="00E123BE"/>
    <w:rsid w:val="00E22A53"/>
    <w:rsid w:val="00E2465B"/>
    <w:rsid w:val="00E24E31"/>
    <w:rsid w:val="00E2564D"/>
    <w:rsid w:val="00E31180"/>
    <w:rsid w:val="00E34A99"/>
    <w:rsid w:val="00E53D70"/>
    <w:rsid w:val="00E57FE7"/>
    <w:rsid w:val="00E85E5E"/>
    <w:rsid w:val="00E94E4A"/>
    <w:rsid w:val="00E95218"/>
    <w:rsid w:val="00E95455"/>
    <w:rsid w:val="00E96E87"/>
    <w:rsid w:val="00EA1815"/>
    <w:rsid w:val="00EA2DC1"/>
    <w:rsid w:val="00EA3E07"/>
    <w:rsid w:val="00EB3933"/>
    <w:rsid w:val="00EB3CE6"/>
    <w:rsid w:val="00EB7951"/>
    <w:rsid w:val="00EC3678"/>
    <w:rsid w:val="00ED25C6"/>
    <w:rsid w:val="00ED3FE6"/>
    <w:rsid w:val="00EE054B"/>
    <w:rsid w:val="00EE611E"/>
    <w:rsid w:val="00EF06BC"/>
    <w:rsid w:val="00EF4330"/>
    <w:rsid w:val="00EF48E1"/>
    <w:rsid w:val="00EF5380"/>
    <w:rsid w:val="00F01504"/>
    <w:rsid w:val="00F03674"/>
    <w:rsid w:val="00F16C09"/>
    <w:rsid w:val="00F2590E"/>
    <w:rsid w:val="00F25B71"/>
    <w:rsid w:val="00F300BB"/>
    <w:rsid w:val="00F30CCB"/>
    <w:rsid w:val="00F31393"/>
    <w:rsid w:val="00F32FA9"/>
    <w:rsid w:val="00F33FCF"/>
    <w:rsid w:val="00F4528D"/>
    <w:rsid w:val="00F51B23"/>
    <w:rsid w:val="00F543E7"/>
    <w:rsid w:val="00F612F3"/>
    <w:rsid w:val="00F70253"/>
    <w:rsid w:val="00F938CE"/>
    <w:rsid w:val="00F94DF1"/>
    <w:rsid w:val="00F959FD"/>
    <w:rsid w:val="00F960A9"/>
    <w:rsid w:val="00F9796D"/>
    <w:rsid w:val="00FA3B6F"/>
    <w:rsid w:val="00FB1947"/>
    <w:rsid w:val="00FB5442"/>
    <w:rsid w:val="00FB5B20"/>
    <w:rsid w:val="00FB6EE8"/>
    <w:rsid w:val="00FB7D6F"/>
    <w:rsid w:val="00FD4A4F"/>
    <w:rsid w:val="00FE2064"/>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0F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AE537F"/>
    <w:pPr>
      <w:keepNext/>
      <w:numPr>
        <w:numId w:val="17"/>
      </w:numPr>
      <w:spacing w:before="120"/>
      <w:outlineLvl w:val="0"/>
    </w:pPr>
    <w:rPr>
      <w:rFonts w:ascii="Arial" w:eastAsia="Times New Roman" w:hAnsi="Arial" w:cs="Times New Roman"/>
      <w:b/>
      <w:color w:val="FF0000"/>
      <w:sz w:val="28"/>
      <w:szCs w:val="24"/>
      <w:lang w:val="en-US"/>
    </w:rPr>
  </w:style>
  <w:style w:type="paragraph" w:styleId="Heading2">
    <w:name w:val="heading 2"/>
    <w:basedOn w:val="Normal"/>
    <w:next w:val="Normal"/>
    <w:link w:val="Heading2Char"/>
    <w:autoRedefine/>
    <w:uiPriority w:val="9"/>
    <w:qFormat/>
    <w:rsid w:val="00BE58F1"/>
    <w:pPr>
      <w:keepNext/>
      <w:keepLines/>
      <w:numPr>
        <w:ilvl w:val="1"/>
        <w:numId w:val="17"/>
      </w:numPr>
      <w:spacing w:before="200"/>
      <w:outlineLvl w:val="1"/>
    </w:pPr>
    <w:rPr>
      <w:rFonts w:eastAsiaTheme="majorEastAsia" w:cs="Times New Roman"/>
      <w:b/>
      <w:bCs/>
      <w:szCs w:val="26"/>
    </w:rPr>
  </w:style>
  <w:style w:type="paragraph" w:styleId="Heading3">
    <w:name w:val="heading 3"/>
    <w:basedOn w:val="Normal"/>
    <w:next w:val="Normal"/>
    <w:link w:val="Heading3Char"/>
    <w:autoRedefine/>
    <w:uiPriority w:val="9"/>
    <w:qFormat/>
    <w:rsid w:val="00574BE5"/>
    <w:pPr>
      <w:keepNext/>
      <w:keepLines/>
      <w:numPr>
        <w:ilvl w:val="2"/>
        <w:numId w:val="17"/>
      </w:numPr>
      <w:spacing w:before="120"/>
      <w:outlineLvl w:val="2"/>
    </w:pPr>
    <w:rPr>
      <w:rFonts w:eastAsiaTheme="majorEastAsia" w:cs="Times New Roman"/>
      <w:b/>
      <w:bCs/>
      <w:lang w:val="en-US"/>
    </w:rPr>
  </w:style>
  <w:style w:type="paragraph" w:styleId="Heading4">
    <w:name w:val="heading 4"/>
    <w:basedOn w:val="Normal"/>
    <w:next w:val="Normal"/>
    <w:link w:val="Heading4Char"/>
    <w:autoRedefine/>
    <w:uiPriority w:val="9"/>
    <w:qFormat/>
    <w:rsid w:val="009D4E4B"/>
    <w:pPr>
      <w:keepNext/>
      <w:keepLines/>
      <w:numPr>
        <w:ilvl w:val="3"/>
        <w:numId w:val="17"/>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qFormat/>
    <w:rsid w:val="000F5BCA"/>
    <w:pPr>
      <w:keepNext/>
      <w:keepLines/>
      <w:numPr>
        <w:ilvl w:val="4"/>
        <w:numId w:val="17"/>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D40F0"/>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D40F0"/>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D40F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40F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537F"/>
    <w:rPr>
      <w:rFonts w:ascii="Arial" w:eastAsia="Times New Roman" w:hAnsi="Arial" w:cs="Times New Roman"/>
      <w:b/>
      <w:color w:val="FF0000"/>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E58F1"/>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0D40F0"/>
    <w:rPr>
      <w:rFonts w:ascii="Times New Roman" w:eastAsiaTheme="majorEastAsia" w:hAnsi="Times New Roman" w:cs="Times New Roman"/>
      <w:b/>
      <w:bCs/>
      <w:sz w:val="26"/>
      <w:lang w:val="en-US"/>
    </w:rPr>
  </w:style>
  <w:style w:type="paragraph" w:styleId="Caption">
    <w:name w:val="caption"/>
    <w:basedOn w:val="Normal"/>
    <w:next w:val="Normal"/>
    <w:autoRedefine/>
    <w:uiPriority w:val="35"/>
    <w:unhideWhenUsed/>
    <w:qFormat/>
    <w:rsid w:val="00485599"/>
    <w:pPr>
      <w:spacing w:line="240" w:lineRule="auto"/>
      <w:jc w:val="center"/>
    </w:pPr>
    <w:rPr>
      <w:bCs/>
      <w:szCs w:val="18"/>
    </w:rPr>
  </w:style>
  <w:style w:type="character" w:customStyle="1" w:styleId="Heading4Char">
    <w:name w:val="Heading 4 Char"/>
    <w:basedOn w:val="DefaultParagraphFont"/>
    <w:link w:val="Heading4"/>
    <w:uiPriority w:val="9"/>
    <w:rsid w:val="009D4E4B"/>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AE537F"/>
    <w:pPr>
      <w:spacing w:after="0"/>
      <w:jc w:val="center"/>
    </w:pPr>
    <w:rPr>
      <w:b/>
    </w:rPr>
  </w:style>
  <w:style w:type="character" w:customStyle="1" w:styleId="Heading5Char">
    <w:name w:val="Heading 5 Char"/>
    <w:basedOn w:val="DefaultParagraphFont"/>
    <w:link w:val="Heading5"/>
    <w:uiPriority w:val="9"/>
    <w:rsid w:val="000D40F0"/>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AE537F"/>
    <w:rPr>
      <w:rFonts w:ascii="Times New Roman" w:hAnsi="Times New Roman"/>
      <w:b/>
      <w:sz w:val="26"/>
    </w:rPr>
  </w:style>
  <w:style w:type="paragraph" w:styleId="NoSpacing">
    <w:name w:val="No Spacing"/>
    <w:uiPriority w:val="1"/>
    <w:qFormat/>
    <w:rsid w:val="007741BE"/>
    <w:pPr>
      <w:spacing w:after="0" w:line="240" w:lineRule="auto"/>
    </w:pPr>
    <w:rPr>
      <w:rFonts w:ascii="Times New Roman" w:hAnsi="Times New Roman"/>
      <w:sz w:val="26"/>
    </w:rPr>
  </w:style>
  <w:style w:type="paragraph" w:customStyle="1" w:styleId="Hnh">
    <w:name w:val="Hình"/>
    <w:basedOn w:val="Caption"/>
    <w:qFormat/>
    <w:rsid w:val="00E115A5"/>
    <w:pPr>
      <w:jc w:val="left"/>
      <w:outlineLvl w:val="2"/>
    </w:pPr>
    <w:rPr>
      <w:b/>
      <w:sz w:val="28"/>
    </w:rPr>
  </w:style>
  <w:style w:type="paragraph" w:styleId="Bibliography">
    <w:name w:val="Bibliography"/>
    <w:basedOn w:val="Normal"/>
    <w:next w:val="Normal"/>
    <w:uiPriority w:val="37"/>
    <w:unhideWhenUsed/>
    <w:rsid w:val="00B6404B"/>
  </w:style>
  <w:style w:type="paragraph" w:styleId="EndnoteText">
    <w:name w:val="endnote text"/>
    <w:basedOn w:val="Normal"/>
    <w:link w:val="EndnoteTextChar"/>
    <w:uiPriority w:val="99"/>
    <w:semiHidden/>
    <w:unhideWhenUsed/>
    <w:rsid w:val="00B640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404B"/>
    <w:rPr>
      <w:rFonts w:ascii="Times New Roman" w:hAnsi="Times New Roman"/>
      <w:sz w:val="20"/>
      <w:szCs w:val="20"/>
    </w:rPr>
  </w:style>
  <w:style w:type="character" w:styleId="EndnoteReference">
    <w:name w:val="endnote reference"/>
    <w:basedOn w:val="DefaultParagraphFont"/>
    <w:uiPriority w:val="99"/>
    <w:semiHidden/>
    <w:unhideWhenUsed/>
    <w:rsid w:val="00B6404B"/>
    <w:rPr>
      <w:vertAlign w:val="superscript"/>
    </w:rPr>
  </w:style>
  <w:style w:type="paragraph" w:customStyle="1" w:styleId="Style1">
    <w:name w:val="Style1"/>
    <w:basedOn w:val="Heading1"/>
    <w:qFormat/>
    <w:rsid w:val="00065ACD"/>
  </w:style>
  <w:style w:type="character" w:styleId="FollowedHyperlink">
    <w:name w:val="FollowedHyperlink"/>
    <w:basedOn w:val="DefaultParagraphFont"/>
    <w:uiPriority w:val="99"/>
    <w:semiHidden/>
    <w:unhideWhenUsed/>
    <w:rsid w:val="00C61B0C"/>
    <w:rPr>
      <w:color w:val="800080" w:themeColor="followedHyperlink"/>
      <w:u w:val="single"/>
    </w:rPr>
  </w:style>
  <w:style w:type="paragraph" w:customStyle="1" w:styleId="msonormal0">
    <w:name w:val="msonormal"/>
    <w:basedOn w:val="Normal"/>
    <w:rsid w:val="00C61B0C"/>
    <w:pPr>
      <w:spacing w:before="100" w:beforeAutospacing="1" w:after="100" w:afterAutospacing="1" w:line="240" w:lineRule="auto"/>
    </w:pPr>
    <w:rPr>
      <w:rFonts w:eastAsia="Times New Roman" w:cs="Times New Roman"/>
      <w:sz w:val="24"/>
      <w:szCs w:val="24"/>
      <w:lang w:val="en-US"/>
    </w:rPr>
  </w:style>
  <w:style w:type="paragraph" w:styleId="Revision">
    <w:name w:val="Revision"/>
    <w:uiPriority w:val="99"/>
    <w:semiHidden/>
    <w:rsid w:val="00C61B0C"/>
    <w:pPr>
      <w:spacing w:after="0" w:line="240" w:lineRule="auto"/>
    </w:pPr>
    <w:rPr>
      <w:rFonts w:ascii="Times New Roman" w:hAnsi="Times New Roman"/>
      <w:sz w:val="26"/>
    </w:rPr>
  </w:style>
  <w:style w:type="character" w:customStyle="1" w:styleId="Heading6Char">
    <w:name w:val="Heading 6 Char"/>
    <w:basedOn w:val="DefaultParagraphFont"/>
    <w:link w:val="Heading6"/>
    <w:uiPriority w:val="9"/>
    <w:semiHidden/>
    <w:rsid w:val="000D40F0"/>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0D40F0"/>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0D40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40F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105F0F"/>
    <w:rPr>
      <w:color w:val="605E5C"/>
      <w:shd w:val="clear" w:color="auto" w:fill="E1DFDD"/>
    </w:rPr>
  </w:style>
  <w:style w:type="paragraph" w:styleId="FootnoteText">
    <w:name w:val="footnote text"/>
    <w:basedOn w:val="Normal"/>
    <w:link w:val="FootnoteTextChar"/>
    <w:uiPriority w:val="99"/>
    <w:semiHidden/>
    <w:unhideWhenUsed/>
    <w:rsid w:val="00D5114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5114F"/>
    <w:rPr>
      <w:rFonts w:ascii="Times New Roman" w:hAnsi="Times New Roman"/>
      <w:sz w:val="20"/>
      <w:szCs w:val="20"/>
    </w:rPr>
  </w:style>
  <w:style w:type="character" w:styleId="FootnoteReference">
    <w:name w:val="footnote reference"/>
    <w:basedOn w:val="DefaultParagraphFont"/>
    <w:uiPriority w:val="99"/>
    <w:semiHidden/>
    <w:unhideWhenUsed/>
    <w:rsid w:val="00D511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4742">
      <w:bodyDiv w:val="1"/>
      <w:marLeft w:val="0"/>
      <w:marRight w:val="0"/>
      <w:marTop w:val="0"/>
      <w:marBottom w:val="0"/>
      <w:divBdr>
        <w:top w:val="none" w:sz="0" w:space="0" w:color="auto"/>
        <w:left w:val="none" w:sz="0" w:space="0" w:color="auto"/>
        <w:bottom w:val="none" w:sz="0" w:space="0" w:color="auto"/>
        <w:right w:val="none" w:sz="0" w:space="0" w:color="auto"/>
      </w:divBdr>
    </w:div>
    <w:div w:id="298071401">
      <w:bodyDiv w:val="1"/>
      <w:marLeft w:val="0"/>
      <w:marRight w:val="0"/>
      <w:marTop w:val="0"/>
      <w:marBottom w:val="0"/>
      <w:divBdr>
        <w:top w:val="none" w:sz="0" w:space="0" w:color="auto"/>
        <w:left w:val="none" w:sz="0" w:space="0" w:color="auto"/>
        <w:bottom w:val="none" w:sz="0" w:space="0" w:color="auto"/>
        <w:right w:val="none" w:sz="0" w:space="0" w:color="auto"/>
      </w:divBdr>
    </w:div>
    <w:div w:id="544562020">
      <w:bodyDiv w:val="1"/>
      <w:marLeft w:val="0"/>
      <w:marRight w:val="0"/>
      <w:marTop w:val="0"/>
      <w:marBottom w:val="0"/>
      <w:divBdr>
        <w:top w:val="none" w:sz="0" w:space="0" w:color="auto"/>
        <w:left w:val="none" w:sz="0" w:space="0" w:color="auto"/>
        <w:bottom w:val="none" w:sz="0" w:space="0" w:color="auto"/>
        <w:right w:val="none" w:sz="0" w:space="0" w:color="auto"/>
      </w:divBdr>
    </w:div>
    <w:div w:id="726145648">
      <w:bodyDiv w:val="1"/>
      <w:marLeft w:val="0"/>
      <w:marRight w:val="0"/>
      <w:marTop w:val="0"/>
      <w:marBottom w:val="0"/>
      <w:divBdr>
        <w:top w:val="none" w:sz="0" w:space="0" w:color="auto"/>
        <w:left w:val="none" w:sz="0" w:space="0" w:color="auto"/>
        <w:bottom w:val="none" w:sz="0" w:space="0" w:color="auto"/>
        <w:right w:val="none" w:sz="0" w:space="0" w:color="auto"/>
      </w:divBdr>
    </w:div>
    <w:div w:id="750471787">
      <w:bodyDiv w:val="1"/>
      <w:marLeft w:val="0"/>
      <w:marRight w:val="0"/>
      <w:marTop w:val="0"/>
      <w:marBottom w:val="0"/>
      <w:divBdr>
        <w:top w:val="none" w:sz="0" w:space="0" w:color="auto"/>
        <w:left w:val="none" w:sz="0" w:space="0" w:color="auto"/>
        <w:bottom w:val="none" w:sz="0" w:space="0" w:color="auto"/>
        <w:right w:val="none" w:sz="0" w:space="0" w:color="auto"/>
      </w:divBdr>
    </w:div>
    <w:div w:id="755714174">
      <w:bodyDiv w:val="1"/>
      <w:marLeft w:val="0"/>
      <w:marRight w:val="0"/>
      <w:marTop w:val="0"/>
      <w:marBottom w:val="0"/>
      <w:divBdr>
        <w:top w:val="none" w:sz="0" w:space="0" w:color="auto"/>
        <w:left w:val="none" w:sz="0" w:space="0" w:color="auto"/>
        <w:bottom w:val="none" w:sz="0" w:space="0" w:color="auto"/>
        <w:right w:val="none" w:sz="0" w:space="0" w:color="auto"/>
      </w:divBdr>
    </w:div>
    <w:div w:id="787551479">
      <w:bodyDiv w:val="1"/>
      <w:marLeft w:val="0"/>
      <w:marRight w:val="0"/>
      <w:marTop w:val="0"/>
      <w:marBottom w:val="0"/>
      <w:divBdr>
        <w:top w:val="none" w:sz="0" w:space="0" w:color="auto"/>
        <w:left w:val="none" w:sz="0" w:space="0" w:color="auto"/>
        <w:bottom w:val="none" w:sz="0" w:space="0" w:color="auto"/>
        <w:right w:val="none" w:sz="0" w:space="0" w:color="auto"/>
      </w:divBdr>
    </w:div>
    <w:div w:id="829492047">
      <w:bodyDiv w:val="1"/>
      <w:marLeft w:val="0"/>
      <w:marRight w:val="0"/>
      <w:marTop w:val="0"/>
      <w:marBottom w:val="0"/>
      <w:divBdr>
        <w:top w:val="none" w:sz="0" w:space="0" w:color="auto"/>
        <w:left w:val="none" w:sz="0" w:space="0" w:color="auto"/>
        <w:bottom w:val="none" w:sz="0" w:space="0" w:color="auto"/>
        <w:right w:val="none" w:sz="0" w:space="0" w:color="auto"/>
      </w:divBdr>
    </w:div>
    <w:div w:id="893469313">
      <w:bodyDiv w:val="1"/>
      <w:marLeft w:val="0"/>
      <w:marRight w:val="0"/>
      <w:marTop w:val="0"/>
      <w:marBottom w:val="0"/>
      <w:divBdr>
        <w:top w:val="none" w:sz="0" w:space="0" w:color="auto"/>
        <w:left w:val="none" w:sz="0" w:space="0" w:color="auto"/>
        <w:bottom w:val="none" w:sz="0" w:space="0" w:color="auto"/>
        <w:right w:val="none" w:sz="0" w:space="0" w:color="auto"/>
      </w:divBdr>
    </w:div>
    <w:div w:id="977103934">
      <w:bodyDiv w:val="1"/>
      <w:marLeft w:val="0"/>
      <w:marRight w:val="0"/>
      <w:marTop w:val="0"/>
      <w:marBottom w:val="0"/>
      <w:divBdr>
        <w:top w:val="none" w:sz="0" w:space="0" w:color="auto"/>
        <w:left w:val="none" w:sz="0" w:space="0" w:color="auto"/>
        <w:bottom w:val="none" w:sz="0" w:space="0" w:color="auto"/>
        <w:right w:val="none" w:sz="0" w:space="0" w:color="auto"/>
      </w:divBdr>
    </w:div>
    <w:div w:id="989558371">
      <w:bodyDiv w:val="1"/>
      <w:marLeft w:val="0"/>
      <w:marRight w:val="0"/>
      <w:marTop w:val="0"/>
      <w:marBottom w:val="0"/>
      <w:divBdr>
        <w:top w:val="none" w:sz="0" w:space="0" w:color="auto"/>
        <w:left w:val="none" w:sz="0" w:space="0" w:color="auto"/>
        <w:bottom w:val="none" w:sz="0" w:space="0" w:color="auto"/>
        <w:right w:val="none" w:sz="0" w:space="0" w:color="auto"/>
      </w:divBdr>
    </w:div>
    <w:div w:id="1041518778">
      <w:bodyDiv w:val="1"/>
      <w:marLeft w:val="0"/>
      <w:marRight w:val="0"/>
      <w:marTop w:val="0"/>
      <w:marBottom w:val="0"/>
      <w:divBdr>
        <w:top w:val="none" w:sz="0" w:space="0" w:color="auto"/>
        <w:left w:val="none" w:sz="0" w:space="0" w:color="auto"/>
        <w:bottom w:val="none" w:sz="0" w:space="0" w:color="auto"/>
        <w:right w:val="none" w:sz="0" w:space="0" w:color="auto"/>
      </w:divBdr>
    </w:div>
    <w:div w:id="1067339033">
      <w:bodyDiv w:val="1"/>
      <w:marLeft w:val="0"/>
      <w:marRight w:val="0"/>
      <w:marTop w:val="0"/>
      <w:marBottom w:val="0"/>
      <w:divBdr>
        <w:top w:val="none" w:sz="0" w:space="0" w:color="auto"/>
        <w:left w:val="none" w:sz="0" w:space="0" w:color="auto"/>
        <w:bottom w:val="none" w:sz="0" w:space="0" w:color="auto"/>
        <w:right w:val="none" w:sz="0" w:space="0" w:color="auto"/>
      </w:divBdr>
    </w:div>
    <w:div w:id="1214273016">
      <w:bodyDiv w:val="1"/>
      <w:marLeft w:val="0"/>
      <w:marRight w:val="0"/>
      <w:marTop w:val="0"/>
      <w:marBottom w:val="0"/>
      <w:divBdr>
        <w:top w:val="none" w:sz="0" w:space="0" w:color="auto"/>
        <w:left w:val="none" w:sz="0" w:space="0" w:color="auto"/>
        <w:bottom w:val="none" w:sz="0" w:space="0" w:color="auto"/>
        <w:right w:val="none" w:sz="0" w:space="0" w:color="auto"/>
      </w:divBdr>
    </w:div>
    <w:div w:id="1220286256">
      <w:bodyDiv w:val="1"/>
      <w:marLeft w:val="0"/>
      <w:marRight w:val="0"/>
      <w:marTop w:val="0"/>
      <w:marBottom w:val="0"/>
      <w:divBdr>
        <w:top w:val="none" w:sz="0" w:space="0" w:color="auto"/>
        <w:left w:val="none" w:sz="0" w:space="0" w:color="auto"/>
        <w:bottom w:val="none" w:sz="0" w:space="0" w:color="auto"/>
        <w:right w:val="none" w:sz="0" w:space="0" w:color="auto"/>
      </w:divBdr>
    </w:div>
    <w:div w:id="1428578243">
      <w:bodyDiv w:val="1"/>
      <w:marLeft w:val="0"/>
      <w:marRight w:val="0"/>
      <w:marTop w:val="0"/>
      <w:marBottom w:val="0"/>
      <w:divBdr>
        <w:top w:val="none" w:sz="0" w:space="0" w:color="auto"/>
        <w:left w:val="none" w:sz="0" w:space="0" w:color="auto"/>
        <w:bottom w:val="none" w:sz="0" w:space="0" w:color="auto"/>
        <w:right w:val="none" w:sz="0" w:space="0" w:color="auto"/>
      </w:divBdr>
    </w:div>
    <w:div w:id="1561281364">
      <w:bodyDiv w:val="1"/>
      <w:marLeft w:val="0"/>
      <w:marRight w:val="0"/>
      <w:marTop w:val="0"/>
      <w:marBottom w:val="0"/>
      <w:divBdr>
        <w:top w:val="none" w:sz="0" w:space="0" w:color="auto"/>
        <w:left w:val="none" w:sz="0" w:space="0" w:color="auto"/>
        <w:bottom w:val="none" w:sz="0" w:space="0" w:color="auto"/>
        <w:right w:val="none" w:sz="0" w:space="0" w:color="auto"/>
      </w:divBdr>
    </w:div>
    <w:div w:id="1673289775">
      <w:bodyDiv w:val="1"/>
      <w:marLeft w:val="0"/>
      <w:marRight w:val="0"/>
      <w:marTop w:val="0"/>
      <w:marBottom w:val="0"/>
      <w:divBdr>
        <w:top w:val="none" w:sz="0" w:space="0" w:color="auto"/>
        <w:left w:val="none" w:sz="0" w:space="0" w:color="auto"/>
        <w:bottom w:val="none" w:sz="0" w:space="0" w:color="auto"/>
        <w:right w:val="none" w:sz="0" w:space="0" w:color="auto"/>
      </w:divBdr>
    </w:div>
    <w:div w:id="1675569312">
      <w:bodyDiv w:val="1"/>
      <w:marLeft w:val="0"/>
      <w:marRight w:val="0"/>
      <w:marTop w:val="0"/>
      <w:marBottom w:val="0"/>
      <w:divBdr>
        <w:top w:val="none" w:sz="0" w:space="0" w:color="auto"/>
        <w:left w:val="none" w:sz="0" w:space="0" w:color="auto"/>
        <w:bottom w:val="none" w:sz="0" w:space="0" w:color="auto"/>
        <w:right w:val="none" w:sz="0" w:space="0" w:color="auto"/>
      </w:divBdr>
    </w:div>
    <w:div w:id="1906186548">
      <w:bodyDiv w:val="1"/>
      <w:marLeft w:val="0"/>
      <w:marRight w:val="0"/>
      <w:marTop w:val="0"/>
      <w:marBottom w:val="0"/>
      <w:divBdr>
        <w:top w:val="none" w:sz="0" w:space="0" w:color="auto"/>
        <w:left w:val="none" w:sz="0" w:space="0" w:color="auto"/>
        <w:bottom w:val="none" w:sz="0" w:space="0" w:color="auto"/>
        <w:right w:val="none" w:sz="0" w:space="0" w:color="auto"/>
      </w:divBdr>
    </w:div>
    <w:div w:id="1932007184">
      <w:bodyDiv w:val="1"/>
      <w:marLeft w:val="0"/>
      <w:marRight w:val="0"/>
      <w:marTop w:val="0"/>
      <w:marBottom w:val="0"/>
      <w:divBdr>
        <w:top w:val="none" w:sz="0" w:space="0" w:color="auto"/>
        <w:left w:val="none" w:sz="0" w:space="0" w:color="auto"/>
        <w:bottom w:val="none" w:sz="0" w:space="0" w:color="auto"/>
        <w:right w:val="none" w:sz="0" w:space="0" w:color="auto"/>
      </w:divBdr>
    </w:div>
    <w:div w:id="1963460151">
      <w:bodyDiv w:val="1"/>
      <w:marLeft w:val="0"/>
      <w:marRight w:val="0"/>
      <w:marTop w:val="0"/>
      <w:marBottom w:val="0"/>
      <w:divBdr>
        <w:top w:val="none" w:sz="0" w:space="0" w:color="auto"/>
        <w:left w:val="none" w:sz="0" w:space="0" w:color="auto"/>
        <w:bottom w:val="none" w:sz="0" w:space="0" w:color="auto"/>
        <w:right w:val="none" w:sz="0" w:space="0" w:color="auto"/>
      </w:divBdr>
    </w:div>
    <w:div w:id="2051416109">
      <w:bodyDiv w:val="1"/>
      <w:marLeft w:val="0"/>
      <w:marRight w:val="0"/>
      <w:marTop w:val="0"/>
      <w:marBottom w:val="0"/>
      <w:divBdr>
        <w:top w:val="none" w:sz="0" w:space="0" w:color="auto"/>
        <w:left w:val="none" w:sz="0" w:space="0" w:color="auto"/>
        <w:bottom w:val="none" w:sz="0" w:space="0" w:color="auto"/>
        <w:right w:val="none" w:sz="0" w:space="0" w:color="auto"/>
      </w:divBdr>
    </w:div>
    <w:div w:id="2056461344">
      <w:bodyDiv w:val="1"/>
      <w:marLeft w:val="0"/>
      <w:marRight w:val="0"/>
      <w:marTop w:val="0"/>
      <w:marBottom w:val="0"/>
      <w:divBdr>
        <w:top w:val="none" w:sz="0" w:space="0" w:color="auto"/>
        <w:left w:val="none" w:sz="0" w:space="0" w:color="auto"/>
        <w:bottom w:val="none" w:sz="0" w:space="0" w:color="auto"/>
        <w:right w:val="none" w:sz="0" w:space="0" w:color="auto"/>
      </w:divBdr>
    </w:div>
    <w:div w:id="206976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microsoft.com/office/2011/relationships/people" Target="peop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Hid13</b:Tag>
    <b:SourceType>InternetSite</b:SourceType>
    <b:Guid>{924E3CB4-A2FC-468F-B016-E413CA41C608}</b:Guid>
    <b:Title>Home Shoppe Online Shopping Cart Mobile website Template</b:Title>
    <b:Year>2013</b:Year>
    <b:Publisher>https://w3layouts.com/template/home-shoppe-online-shopping-cart-mobile-website-template/</b:Publisher>
    <b:Author>
      <b:Author>
        <b:NameList>
          <b:Person>
            <b:Last>Hidayath</b:Last>
          </b:Person>
        </b:NameList>
      </b:Author>
    </b:Author>
    <b:YearAccessed>2022</b:YearAccessed>
    <b:MonthAccessed>08</b:MonthAccessed>
    <b:DayAccessed>16</b:DayAccessed>
    <b:URL>https://w3layouts.com/template/home-shoppe-online-shopping-cart-mobile-website-template/</b:URL>
    <b:InternetSiteTitle>w3layouts</b:InternetSiteTitle>
    <b:Month>8</b:Month>
    <b:Day>21</b:Day>
    <b:RefOrder>1</b:RefOrder>
  </b:Source>
  <b:Source>
    <b:Tag>Mil14</b:Tag>
    <b:SourceType>InternetSite</b:SourceType>
    <b:Guid>{74DCD149-1A15-4367-81E7-F06066D5D480}</b:Guid>
    <b:Author>
      <b:Author>
        <b:NameList>
          <b:Person>
            <b:Last>Miller</b:Last>
            <b:First>David</b:First>
          </b:Person>
          <b:Person>
            <b:Last>Artioli</b:Last>
            <b:First>Sam</b:First>
          </b:Person>
        </b:NameList>
      </b:Author>
    </b:Author>
    <b:Title>SB Admin 2</b:Title>
    <b:InternetSiteTitle>startbootstrap</b:InternetSiteTitle>
    <b:Year>2014</b:Year>
    <b:Month>1</b:Month>
    <b:Day>14</b:Day>
    <b:URL>https://startbootstrap.com/theme/sb-admin-2</b:URL>
    <b:YearAccessed>2022</b:YearAccessed>
    <b:MonthAccessed>9</b:MonthAccessed>
    <b:DayAccessed>20</b:DayAccessed>
    <b:RefOrder>2</b:RefOrder>
  </b:Source>
  <b:Source>
    <b:Tag>Con18</b:Tag>
    <b:SourceType>InternetSite</b:SourceType>
    <b:Guid>{D78DCA63-CD93-40DC-9DE9-D146181EB4A5}</b:Guid>
    <b:Author>
      <b:Author>
        <b:NameList>
          <b:Person>
            <b:Last>Conacel</b:Last>
            <b:First>Elena</b:First>
          </b:Person>
          <b:Person>
            <b:Last>Paduraru</b:Last>
            <b:First>Alex</b:First>
          </b:Person>
        </b:NameList>
      </b:Author>
    </b:Author>
    <b:Title>Argon Dashboard BS4</b:Title>
    <b:InternetSiteTitle>creative-tim</b:InternetSiteTitle>
    <b:Year>2018</b:Year>
    <b:Month>9</b:Month>
    <b:Day>26</b:Day>
    <b:URL>https://www.creative-tim.com/product/argon-dashboard-bs4</b:URL>
    <b:YearAccessed>2022</b:YearAccessed>
    <b:MonthAccessed>10</b:MonthAccessed>
    <b:DayAccessed>1</b:DayAccessed>
    <b:RefOrder>3</b:RefOrder>
  </b:Source>
</b:Sources>
</file>

<file path=customXml/itemProps1.xml><?xml version="1.0" encoding="utf-8"?>
<ds:datastoreItem xmlns:ds="http://schemas.openxmlformats.org/officeDocument/2006/customXml" ds:itemID="{9F094B71-94B1-4584-B68D-59FB53BB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96</Pages>
  <Words>6411</Words>
  <Characters>36544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cp:lastModifiedBy>
  <cp:revision>302</cp:revision>
  <cp:lastPrinted>2013-11-07T09:17:00Z</cp:lastPrinted>
  <dcterms:created xsi:type="dcterms:W3CDTF">2013-09-22T18:03:00Z</dcterms:created>
  <dcterms:modified xsi:type="dcterms:W3CDTF">2022-10-20T10:31:00Z</dcterms:modified>
</cp:coreProperties>
</file>